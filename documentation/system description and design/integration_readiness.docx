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D102FD" w:rsidR="00B70E1A" w:rsidP="00E620C4" w:rsidRDefault="00876F60" w14:paraId="39E47227" w14:textId="52E689D7">
      <w:pPr>
        <w:spacing w:line="480" w:lineRule="auto"/>
        <w:jc w:val="center"/>
      </w:pPr>
      <w:r w:rsidRPr="00D102FD">
        <w:rPr>
          <w:noProof/>
        </w:rPr>
        <w:drawing>
          <wp:inline distT="0" distB="0" distL="0" distR="0" wp14:anchorId="4747858A" wp14:editId="4817CCBD">
            <wp:extent cx="2780342" cy="2167890"/>
            <wp:effectExtent l="0" t="0" r="1270" b="0"/>
            <wp:docPr id="972337435" name="Picture 1" descr="P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37435" name="Picture 1" descr="P1#yIS1"/>
                    <pic:cNvPicPr>
                      <a:picLocks noChangeAspect="1" noChangeArrowheads="1"/>
                    </pic:cNvPicPr>
                  </pic:nvPicPr>
                  <pic:blipFill rotWithShape="1">
                    <a:blip r:embed="rId8">
                      <a:extLst>
                        <a:ext uri="{28A0092B-C50C-407E-A947-70E740481C1C}">
                          <a14:useLocalDpi xmlns:a14="http://schemas.microsoft.com/office/drawing/2010/main" val="0"/>
                        </a:ext>
                      </a:extLst>
                    </a:blip>
                    <a:srcRect l="1031" r="-1"/>
                    <a:stretch/>
                  </pic:blipFill>
                  <pic:spPr bwMode="auto">
                    <a:xfrm>
                      <a:off x="0" y="0"/>
                      <a:ext cx="2780342" cy="2167890"/>
                    </a:xfrm>
                    <a:prstGeom prst="rect">
                      <a:avLst/>
                    </a:prstGeom>
                    <a:noFill/>
                    <a:ln>
                      <a:noFill/>
                    </a:ln>
                    <a:extLst>
                      <a:ext uri="{53640926-AAD7-44D8-BBD7-CCE9431645EC}">
                        <a14:shadowObscured xmlns:a14="http://schemas.microsoft.com/office/drawing/2010/main"/>
                      </a:ext>
                    </a:extLst>
                  </pic:spPr>
                </pic:pic>
              </a:graphicData>
            </a:graphic>
          </wp:inline>
        </w:drawing>
      </w:r>
    </w:p>
    <w:p w:rsidRPr="00D102FD" w:rsidR="00880CAD" w:rsidP="003D594F" w:rsidRDefault="00876F60" w14:paraId="5A94AA3A" w14:textId="22CD528B">
      <w:pPr>
        <w:spacing w:line="240" w:lineRule="auto"/>
        <w:jc w:val="center"/>
        <w:rPr>
          <w:szCs w:val="24"/>
        </w:rPr>
      </w:pPr>
      <w:r w:rsidRPr="00D102FD">
        <w:rPr>
          <w:szCs w:val="24"/>
        </w:rPr>
        <w:t>College of Engineering, Department of Electrical and Computer Engineering</w:t>
      </w:r>
    </w:p>
    <w:p w:rsidRPr="00D102FD" w:rsidR="00876F60" w:rsidP="003D594F" w:rsidRDefault="00876F60" w14:paraId="06F1A36E" w14:textId="20AB40E0">
      <w:pPr>
        <w:spacing w:line="240" w:lineRule="auto"/>
        <w:jc w:val="center"/>
        <w:rPr>
          <w:szCs w:val="24"/>
        </w:rPr>
      </w:pPr>
      <w:r w:rsidRPr="00D102FD">
        <w:rPr>
          <w:szCs w:val="24"/>
        </w:rPr>
        <w:t>EE/COMPE 491W Senior Design</w:t>
      </w:r>
    </w:p>
    <w:p w:rsidRPr="00D102FD" w:rsidR="00876F60" w:rsidP="003D594F" w:rsidRDefault="00876F60" w14:paraId="32C5B773" w14:textId="77777777">
      <w:pPr>
        <w:spacing w:line="240" w:lineRule="auto"/>
        <w:jc w:val="center"/>
        <w:rPr>
          <w:szCs w:val="24"/>
        </w:rPr>
      </w:pPr>
    </w:p>
    <w:p w:rsidRPr="00D102FD" w:rsidR="00876F60" w:rsidP="003D594F" w:rsidRDefault="00761552" w14:paraId="46773DE3" w14:textId="464E002E">
      <w:pPr>
        <w:spacing w:line="240" w:lineRule="auto"/>
        <w:jc w:val="center"/>
        <w:rPr>
          <w:b/>
          <w:bCs/>
          <w:sz w:val="36"/>
          <w:szCs w:val="36"/>
        </w:rPr>
      </w:pPr>
      <w:r>
        <w:rPr>
          <w:b/>
          <w:bCs/>
          <w:sz w:val="36"/>
          <w:szCs w:val="36"/>
        </w:rPr>
        <w:t>Integration Readiness Report</w:t>
      </w:r>
    </w:p>
    <w:p w:rsidRPr="00D102FD" w:rsidR="00876F60" w:rsidP="003D594F" w:rsidRDefault="00876F60" w14:paraId="3E65C0F9" w14:textId="77777777">
      <w:pPr>
        <w:spacing w:line="240" w:lineRule="auto"/>
        <w:jc w:val="center"/>
        <w:rPr>
          <w:b/>
          <w:bCs/>
          <w:sz w:val="36"/>
          <w:szCs w:val="36"/>
        </w:rPr>
      </w:pPr>
    </w:p>
    <w:p w:rsidRPr="00D102FD" w:rsidR="00876F60" w:rsidP="003D594F" w:rsidRDefault="00876F60" w14:paraId="48C17358" w14:textId="760C54B8">
      <w:pPr>
        <w:spacing w:line="240" w:lineRule="auto"/>
        <w:jc w:val="center"/>
        <w:rPr>
          <w:b/>
          <w:bCs/>
          <w:sz w:val="28"/>
          <w:szCs w:val="28"/>
        </w:rPr>
      </w:pPr>
      <w:r w:rsidRPr="00D102FD">
        <w:rPr>
          <w:b/>
          <w:bCs/>
          <w:sz w:val="28"/>
          <w:szCs w:val="28"/>
        </w:rPr>
        <w:t>Team</w:t>
      </w:r>
      <w:r w:rsidRPr="00D102FD" w:rsidR="00F9039A">
        <w:rPr>
          <w:b/>
          <w:bCs/>
          <w:sz w:val="28"/>
          <w:szCs w:val="28"/>
        </w:rPr>
        <w:t xml:space="preserve"> HAND</w:t>
      </w:r>
      <w:r w:rsidRPr="00D102FD" w:rsidR="00775386">
        <w:rPr>
          <w:b/>
          <w:bCs/>
          <w:sz w:val="28"/>
          <w:szCs w:val="28"/>
        </w:rPr>
        <w:t>S</w:t>
      </w:r>
      <w:r w:rsidRPr="00D102FD" w:rsidR="00F9039A">
        <w:rPr>
          <w:b/>
          <w:bCs/>
          <w:sz w:val="28"/>
          <w:szCs w:val="28"/>
        </w:rPr>
        <w:t>-</w:t>
      </w:r>
      <w:r w:rsidRPr="00D102FD" w:rsidR="00406E8E">
        <w:rPr>
          <w:b/>
          <w:bCs/>
          <w:sz w:val="28"/>
          <w:szCs w:val="28"/>
        </w:rPr>
        <w:t>EMG</w:t>
      </w:r>
    </w:p>
    <w:p w:rsidRPr="00D102FD" w:rsidR="00876F60" w:rsidP="003D594F" w:rsidRDefault="00876F60" w14:paraId="6BEB8EE1" w14:textId="472EE7E4">
      <w:pPr>
        <w:spacing w:line="240" w:lineRule="auto"/>
        <w:jc w:val="center"/>
        <w:rPr>
          <w:b/>
          <w:bCs/>
          <w:szCs w:val="24"/>
        </w:rPr>
      </w:pPr>
      <w:r w:rsidRPr="00D102FD">
        <w:rPr>
          <w:b/>
          <w:bCs/>
          <w:szCs w:val="24"/>
        </w:rPr>
        <w:t xml:space="preserve">ECE Team 9 – </w:t>
      </w:r>
      <w:r w:rsidRPr="00D102FD" w:rsidR="00F9039A">
        <w:rPr>
          <w:b/>
          <w:bCs/>
          <w:szCs w:val="24"/>
        </w:rPr>
        <w:t xml:space="preserve">Hand Activity Neural Detection </w:t>
      </w:r>
      <w:r w:rsidRPr="00D102FD" w:rsidR="00406E8E">
        <w:rPr>
          <w:b/>
          <w:bCs/>
          <w:szCs w:val="24"/>
        </w:rPr>
        <w:t>using</w:t>
      </w:r>
      <w:r w:rsidRPr="00D102FD" w:rsidR="00F9039A">
        <w:rPr>
          <w:b/>
          <w:bCs/>
          <w:szCs w:val="24"/>
        </w:rPr>
        <w:t xml:space="preserve"> </w:t>
      </w:r>
      <w:r w:rsidRPr="00D102FD" w:rsidR="00406E8E">
        <w:rPr>
          <w:b/>
          <w:bCs/>
          <w:szCs w:val="24"/>
        </w:rPr>
        <w:t>sEMG</w:t>
      </w:r>
    </w:p>
    <w:p w:rsidRPr="00D102FD" w:rsidR="00876F60" w:rsidP="003D594F" w:rsidRDefault="00876F60" w14:paraId="6D5EF5C0" w14:textId="79ED4188">
      <w:pPr>
        <w:spacing w:line="240" w:lineRule="auto"/>
        <w:jc w:val="center"/>
        <w:rPr>
          <w:b/>
          <w:bCs/>
          <w:szCs w:val="24"/>
        </w:rPr>
      </w:pPr>
      <w:r w:rsidRPr="00D102FD">
        <w:rPr>
          <w:b/>
          <w:bCs/>
          <w:szCs w:val="24"/>
        </w:rPr>
        <w:t>EE Members:</w:t>
      </w:r>
    </w:p>
    <w:p w:rsidRPr="00D102FD" w:rsidR="00876F60" w:rsidP="003D594F" w:rsidRDefault="00876F60" w14:paraId="4A51E210" w14:textId="74BB78EB">
      <w:pPr>
        <w:spacing w:line="240" w:lineRule="auto"/>
        <w:jc w:val="center"/>
        <w:rPr>
          <w:szCs w:val="24"/>
        </w:rPr>
      </w:pPr>
      <w:r w:rsidRPr="00D102FD">
        <w:rPr>
          <w:szCs w:val="24"/>
        </w:rPr>
        <w:t>Kelly Hubbard, Jayden Sumbillo, Kirk Young</w:t>
      </w:r>
    </w:p>
    <w:p w:rsidRPr="00D102FD" w:rsidR="00876F60" w:rsidP="003D594F" w:rsidRDefault="00876F60" w14:paraId="38528654" w14:textId="253ECB9B">
      <w:pPr>
        <w:spacing w:line="240" w:lineRule="auto"/>
        <w:jc w:val="center"/>
        <w:rPr>
          <w:b/>
          <w:bCs/>
          <w:szCs w:val="24"/>
        </w:rPr>
      </w:pPr>
      <w:r w:rsidRPr="00D102FD">
        <w:rPr>
          <w:b/>
          <w:bCs/>
          <w:szCs w:val="24"/>
        </w:rPr>
        <w:t>CE Members:</w:t>
      </w:r>
    </w:p>
    <w:p w:rsidRPr="00D102FD" w:rsidR="00876F60" w:rsidP="003D594F" w:rsidRDefault="00876F60" w14:paraId="21690429" w14:textId="230D06AF">
      <w:pPr>
        <w:spacing w:line="240" w:lineRule="auto"/>
        <w:jc w:val="center"/>
        <w:rPr>
          <w:szCs w:val="24"/>
        </w:rPr>
      </w:pPr>
      <w:r w:rsidRPr="00D102FD">
        <w:rPr>
          <w:szCs w:val="24"/>
        </w:rPr>
        <w:t>Noah Marosok, Blake Pearson</w:t>
      </w:r>
    </w:p>
    <w:p w:rsidRPr="00D102FD" w:rsidR="00876F60" w:rsidP="003D594F" w:rsidRDefault="00876F60" w14:paraId="5CCEEA78" w14:textId="77777777">
      <w:pPr>
        <w:spacing w:line="240" w:lineRule="auto"/>
        <w:jc w:val="center"/>
        <w:rPr>
          <w:szCs w:val="24"/>
        </w:rPr>
      </w:pPr>
    </w:p>
    <w:p w:rsidRPr="00D102FD" w:rsidR="00726140" w:rsidP="003D594F" w:rsidRDefault="00726140" w14:paraId="3AF03D16" w14:textId="77777777">
      <w:pPr>
        <w:spacing w:line="240" w:lineRule="auto"/>
        <w:jc w:val="center"/>
        <w:rPr>
          <w:szCs w:val="24"/>
        </w:rPr>
      </w:pPr>
    </w:p>
    <w:p w:rsidRPr="00D102FD" w:rsidR="00876F60" w:rsidP="003D594F" w:rsidRDefault="00876F60" w14:paraId="437688D8" w14:textId="6C30251F">
      <w:pPr>
        <w:spacing w:line="240" w:lineRule="auto"/>
        <w:jc w:val="center"/>
        <w:rPr>
          <w:szCs w:val="24"/>
        </w:rPr>
      </w:pPr>
      <w:r w:rsidRPr="00D102FD">
        <w:rPr>
          <w:b/>
          <w:bCs/>
          <w:szCs w:val="24"/>
        </w:rPr>
        <w:t>Sponsor:</w:t>
      </w:r>
    </w:p>
    <w:p w:rsidRPr="00D102FD" w:rsidR="00876F60" w:rsidP="003D594F" w:rsidRDefault="00876F60" w14:paraId="25CAB480" w14:textId="5A41CDC2">
      <w:pPr>
        <w:spacing w:line="240" w:lineRule="auto"/>
        <w:jc w:val="center"/>
        <w:rPr>
          <w:szCs w:val="24"/>
        </w:rPr>
      </w:pPr>
      <w:r w:rsidRPr="00D102FD">
        <w:rPr>
          <w:szCs w:val="24"/>
        </w:rPr>
        <w:t>SDSU Department of Electrical and Computer Engineering</w:t>
      </w:r>
    </w:p>
    <w:p w:rsidRPr="00D102FD" w:rsidR="00726140" w:rsidP="003D594F" w:rsidRDefault="00AD1BB8" w14:paraId="0EC90D78" w14:textId="08A30C44">
      <w:pPr>
        <w:spacing w:line="240" w:lineRule="auto"/>
        <w:jc w:val="center"/>
        <w:rPr>
          <w:szCs w:val="24"/>
        </w:rPr>
      </w:pPr>
      <w:r w:rsidRPr="00D102FD">
        <w:rPr>
          <w:szCs w:val="24"/>
        </w:rPr>
        <w:t xml:space="preserve">SDSU </w:t>
      </w:r>
      <w:r w:rsidRPr="00D102FD" w:rsidR="005F361F">
        <w:rPr>
          <w:szCs w:val="24"/>
        </w:rPr>
        <w:t>Smart Biomedical Systems</w:t>
      </w:r>
      <w:r w:rsidRPr="00D102FD" w:rsidR="00876F60">
        <w:rPr>
          <w:szCs w:val="24"/>
        </w:rPr>
        <w:t xml:space="preserve"> Lab</w:t>
      </w:r>
      <w:r w:rsidRPr="00D102FD" w:rsidR="00726140">
        <w:rPr>
          <w:szCs w:val="24"/>
        </w:rPr>
        <w:br w:type="page"/>
      </w:r>
    </w:p>
    <w:tbl>
      <w:tblPr>
        <w:tblStyle w:val="TableGrid"/>
        <w:tblW w:w="937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25"/>
        <w:gridCol w:w="1562"/>
        <w:gridCol w:w="1563"/>
        <w:gridCol w:w="3127"/>
      </w:tblGrid>
      <w:tr w:rsidRPr="00D102FD" w:rsidR="00C800EB" w:rsidTr="00C800EB" w14:paraId="65C3C63E" w14:textId="77777777">
        <w:trPr>
          <w:trHeight w:val="4428"/>
        </w:trPr>
        <w:tc>
          <w:tcPr>
            <w:tcW w:w="3125" w:type="dxa"/>
          </w:tcPr>
          <w:sdt>
            <w:sdtPr>
              <w:rPr>
                <w:szCs w:val="24"/>
              </w:rPr>
              <w:id w:val="-1795206782"/>
              <w:picture/>
            </w:sdtPr>
            <w:sdtContent>
              <w:p w:rsidRPr="00D102FD" w:rsidR="00C800EB" w:rsidP="003D594F" w:rsidRDefault="00C800EB" w14:paraId="54867B2F" w14:textId="77777777">
                <w:pPr>
                  <w:jc w:val="center"/>
                  <w:rPr>
                    <w:szCs w:val="24"/>
                  </w:rPr>
                </w:pPr>
                <w:r w:rsidRPr="00D102FD">
                  <w:rPr>
                    <w:noProof/>
                    <w:szCs w:val="24"/>
                  </w:rPr>
                  <w:drawing>
                    <wp:inline distT="0" distB="0" distL="0" distR="0" wp14:anchorId="174B6D4C" wp14:editId="719B3681">
                      <wp:extent cx="1581968" cy="1581968"/>
                      <wp:effectExtent l="0" t="0" r="0" b="0"/>
                      <wp:docPr id="6" name="Picture 4" descr="P18C1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P18C1T1#yIS1"/>
                              <pic:cNvPicPr>
                                <a:picLocks noChangeAspect="1" noChangeArrowheads="1"/>
                              </pic:cNvPicPr>
                            </pic:nvPicPr>
                            <pic:blipFill rotWithShape="1">
                              <a:blip r:embed="rId9"/>
                              <a:srcRect b="9142"/>
                              <a:stretch/>
                            </pic:blipFill>
                            <pic:spPr bwMode="auto">
                              <a:xfrm>
                                <a:off x="0" y="0"/>
                                <a:ext cx="1581968" cy="1581968"/>
                              </a:xfrm>
                              <a:prstGeom prst="ellipse">
                                <a:avLst/>
                              </a:prstGeom>
                            </pic:spPr>
                          </pic:pic>
                        </a:graphicData>
                      </a:graphic>
                    </wp:inline>
                  </w:drawing>
                </w:r>
              </w:p>
            </w:sdtContent>
          </w:sdt>
          <w:p w:rsidRPr="00D102FD" w:rsidR="00C800EB" w:rsidP="003D594F" w:rsidRDefault="00C800EB" w14:paraId="53D4C514" w14:textId="77777777">
            <w:pPr>
              <w:jc w:val="center"/>
              <w:rPr>
                <w:szCs w:val="24"/>
              </w:rPr>
            </w:pPr>
          </w:p>
          <w:p w:rsidRPr="00D102FD" w:rsidR="00C800EB" w:rsidP="003D594F" w:rsidRDefault="00C800EB" w14:paraId="3CFCD8D8" w14:textId="77777777">
            <w:pPr>
              <w:jc w:val="center"/>
              <w:rPr>
                <w:szCs w:val="24"/>
              </w:rPr>
            </w:pPr>
            <w:r w:rsidRPr="00D102FD">
              <w:rPr>
                <w:szCs w:val="24"/>
              </w:rPr>
              <w:t>Kelly Hubbard</w:t>
            </w:r>
          </w:p>
          <w:p w:rsidRPr="00D102FD" w:rsidR="00C800EB" w:rsidP="003D594F" w:rsidRDefault="00C800EB" w14:paraId="63E5DF77" w14:textId="372C556F">
            <w:pPr>
              <w:jc w:val="center"/>
              <w:rPr>
                <w:szCs w:val="24"/>
              </w:rPr>
            </w:pPr>
            <w:r w:rsidRPr="00D102FD">
              <w:rPr>
                <w:szCs w:val="24"/>
              </w:rPr>
              <w:t>Electrical Engineering</w:t>
            </w:r>
          </w:p>
        </w:tc>
        <w:tc>
          <w:tcPr>
            <w:tcW w:w="3125" w:type="dxa"/>
            <w:gridSpan w:val="2"/>
          </w:tcPr>
          <w:sdt>
            <w:sdtPr>
              <w:id w:val="1505251341"/>
              <w:picture/>
            </w:sdtPr>
            <w:sdtContent>
              <w:p w:rsidRPr="00D102FD" w:rsidR="00C800EB" w:rsidP="003D594F" w:rsidRDefault="00C800EB" w14:paraId="2B2007AE" w14:textId="77777777">
                <w:pPr>
                  <w:jc w:val="center"/>
                  <w:rPr>
                    <w:szCs w:val="24"/>
                  </w:rPr>
                </w:pPr>
                <w:r w:rsidRPr="009469A6">
                  <w:rPr>
                    <w:noProof/>
                  </w:rPr>
                  <w:drawing>
                    <wp:inline distT="0" distB="0" distL="0" distR="0" wp14:anchorId="7EC5FFFB" wp14:editId="0D148F0F">
                      <wp:extent cx="1588244" cy="1588244"/>
                      <wp:effectExtent l="0" t="0" r="0" b="0"/>
                      <wp:docPr id="580594820" name="Picture 4" descr="P22C2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94820" name="Picture 4" descr="P22C2T1#yIS1"/>
                              <pic:cNvPicPr>
                                <a:picLocks noChangeAspect="1" noChangeArrowheads="1"/>
                              </pic:cNvPicPr>
                            </pic:nvPicPr>
                            <pic:blipFill rotWithShape="1">
                              <a:blip r:embed="rId10"/>
                              <a:srcRect l="21803" t="323" r="23235" b="22206"/>
                              <a:stretch/>
                            </pic:blipFill>
                            <pic:spPr bwMode="auto">
                              <a:xfrm>
                                <a:off x="0" y="0"/>
                                <a:ext cx="1588244" cy="1588244"/>
                              </a:xfrm>
                              <a:prstGeom prst="ellipse">
                                <a:avLst/>
                              </a:prstGeom>
                            </pic:spPr>
                          </pic:pic>
                        </a:graphicData>
                      </a:graphic>
                    </wp:inline>
                  </w:drawing>
                </w:r>
              </w:p>
            </w:sdtContent>
          </w:sdt>
          <w:p w:rsidRPr="00D102FD" w:rsidR="00C800EB" w:rsidP="003D594F" w:rsidRDefault="00C800EB" w14:paraId="06D3798D" w14:textId="77777777">
            <w:pPr>
              <w:jc w:val="center"/>
              <w:rPr>
                <w:szCs w:val="24"/>
              </w:rPr>
            </w:pPr>
          </w:p>
          <w:p w:rsidRPr="00D102FD" w:rsidR="00C800EB" w:rsidP="003D594F" w:rsidRDefault="00C800EB" w14:paraId="79EAD9CE" w14:textId="215422DD">
            <w:pPr>
              <w:jc w:val="center"/>
              <w:rPr>
                <w:szCs w:val="24"/>
              </w:rPr>
            </w:pPr>
            <w:r w:rsidRPr="00D102FD">
              <w:rPr>
                <w:szCs w:val="24"/>
              </w:rPr>
              <w:t>Jayden Sumbillo</w:t>
            </w:r>
          </w:p>
          <w:p w:rsidRPr="00D102FD" w:rsidR="00C800EB" w:rsidP="003D594F" w:rsidRDefault="00C800EB" w14:paraId="0D8F9D33" w14:textId="41B2ADE5">
            <w:pPr>
              <w:jc w:val="center"/>
              <w:rPr>
                <w:szCs w:val="24"/>
              </w:rPr>
            </w:pPr>
            <w:r w:rsidRPr="00D102FD">
              <w:rPr>
                <w:szCs w:val="24"/>
              </w:rPr>
              <w:t>Electrical Engineering</w:t>
            </w:r>
          </w:p>
        </w:tc>
        <w:tc>
          <w:tcPr>
            <w:tcW w:w="3127" w:type="dxa"/>
          </w:tcPr>
          <w:sdt>
            <w:sdtPr>
              <w:rPr>
                <w:szCs w:val="24"/>
              </w:rPr>
              <w:id w:val="1273905859"/>
              <w:picture/>
            </w:sdtPr>
            <w:sdtContent>
              <w:p w:rsidRPr="00D102FD" w:rsidR="00C800EB" w:rsidP="003D594F" w:rsidRDefault="00C800EB" w14:paraId="3C5F8915" w14:textId="77777777">
                <w:pPr>
                  <w:jc w:val="center"/>
                  <w:rPr>
                    <w:szCs w:val="24"/>
                  </w:rPr>
                </w:pPr>
                <w:r w:rsidRPr="00D102FD">
                  <w:rPr>
                    <w:noProof/>
                    <w:szCs w:val="24"/>
                  </w:rPr>
                  <w:drawing>
                    <wp:inline distT="0" distB="0" distL="0" distR="0" wp14:anchorId="1D497DBF" wp14:editId="7B6924B9">
                      <wp:extent cx="1588244" cy="1588244"/>
                      <wp:effectExtent l="0" t="0" r="0" b="0"/>
                      <wp:docPr id="1406998140" name="Picture 4" descr="P26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98140" name="Picture 4" descr="P26C3T1#yIS1"/>
                              <pic:cNvPicPr>
                                <a:picLocks noChangeAspect="1" noChangeArrowheads="1"/>
                              </pic:cNvPicPr>
                            </pic:nvPicPr>
                            <pic:blipFill>
                              <a:blip r:embed="rId11"/>
                              <a:srcRect t="1756" b="1756"/>
                              <a:stretch>
                                <a:fillRect/>
                              </a:stretch>
                            </pic:blipFill>
                            <pic:spPr bwMode="auto">
                              <a:xfrm>
                                <a:off x="0" y="0"/>
                                <a:ext cx="1588244" cy="1588244"/>
                              </a:xfrm>
                              <a:prstGeom prst="ellipse">
                                <a:avLst/>
                              </a:prstGeom>
                            </pic:spPr>
                          </pic:pic>
                        </a:graphicData>
                      </a:graphic>
                    </wp:inline>
                  </w:drawing>
                </w:r>
              </w:p>
            </w:sdtContent>
          </w:sdt>
          <w:p w:rsidRPr="00D102FD" w:rsidR="00C800EB" w:rsidP="003D594F" w:rsidRDefault="00C800EB" w14:paraId="381ABCFA" w14:textId="77777777">
            <w:pPr>
              <w:jc w:val="center"/>
              <w:rPr>
                <w:szCs w:val="24"/>
              </w:rPr>
            </w:pPr>
          </w:p>
          <w:p w:rsidRPr="00D102FD" w:rsidR="00C800EB" w:rsidP="003D594F" w:rsidRDefault="00C800EB" w14:paraId="74D08E32" w14:textId="2D812C8A">
            <w:pPr>
              <w:jc w:val="center"/>
              <w:rPr>
                <w:szCs w:val="24"/>
              </w:rPr>
            </w:pPr>
            <w:r w:rsidRPr="00D102FD">
              <w:rPr>
                <w:szCs w:val="24"/>
              </w:rPr>
              <w:t>Kirk Young</w:t>
            </w:r>
          </w:p>
          <w:p w:rsidRPr="00D102FD" w:rsidR="00C800EB" w:rsidP="003D594F" w:rsidRDefault="00C800EB" w14:paraId="47C182CD" w14:textId="7FEC0A06">
            <w:pPr>
              <w:jc w:val="center"/>
              <w:rPr>
                <w:szCs w:val="24"/>
              </w:rPr>
            </w:pPr>
            <w:r w:rsidRPr="00D102FD">
              <w:rPr>
                <w:szCs w:val="24"/>
              </w:rPr>
              <w:t>Electrical Engineering</w:t>
            </w:r>
          </w:p>
        </w:tc>
      </w:tr>
      <w:tr w:rsidRPr="00D102FD" w:rsidR="00C800EB" w:rsidTr="00A9460E" w14:paraId="5716E932" w14:textId="77777777">
        <w:trPr>
          <w:trHeight w:val="4428"/>
        </w:trPr>
        <w:tc>
          <w:tcPr>
            <w:tcW w:w="4687" w:type="dxa"/>
            <w:gridSpan w:val="2"/>
          </w:tcPr>
          <w:sdt>
            <w:sdtPr>
              <w:rPr>
                <w:szCs w:val="24"/>
              </w:rPr>
              <w:id w:val="248627551"/>
              <w:picture/>
            </w:sdtPr>
            <w:sdtContent>
              <w:p w:rsidRPr="00D102FD" w:rsidR="00C800EB" w:rsidP="003D594F" w:rsidRDefault="00C800EB" w14:paraId="3136D4EE" w14:textId="77777777">
                <w:pPr>
                  <w:jc w:val="center"/>
                  <w:rPr>
                    <w:szCs w:val="24"/>
                  </w:rPr>
                </w:pPr>
                <w:r w:rsidRPr="00D102FD">
                  <w:rPr>
                    <w:noProof/>
                    <w:szCs w:val="24"/>
                  </w:rPr>
                  <w:drawing>
                    <wp:inline distT="0" distB="0" distL="0" distR="0" wp14:anchorId="1D9C3D04" wp14:editId="1A77FDE5">
                      <wp:extent cx="1588244" cy="1588244"/>
                      <wp:effectExtent l="0" t="0" r="0" b="0"/>
                      <wp:docPr id="1998600511" name="Picture 4" descr="P31C4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00511" name="Picture 4" descr="P31C4T1#yIS1"/>
                              <pic:cNvPicPr>
                                <a:picLocks noChangeAspect="1" noChangeArrowheads="1"/>
                              </pic:cNvPicPr>
                            </pic:nvPicPr>
                            <pic:blipFill>
                              <a:blip r:embed="rId12"/>
                              <a:srcRect t="218" b="218"/>
                              <a:stretch>
                                <a:fillRect/>
                              </a:stretch>
                            </pic:blipFill>
                            <pic:spPr bwMode="auto">
                              <a:xfrm>
                                <a:off x="0" y="0"/>
                                <a:ext cx="1588244" cy="1588244"/>
                              </a:xfrm>
                              <a:prstGeom prst="ellipse">
                                <a:avLst/>
                              </a:prstGeom>
                            </pic:spPr>
                          </pic:pic>
                        </a:graphicData>
                      </a:graphic>
                    </wp:inline>
                  </w:drawing>
                </w:r>
              </w:p>
            </w:sdtContent>
          </w:sdt>
          <w:p w:rsidRPr="00D102FD" w:rsidR="00C800EB" w:rsidP="003D594F" w:rsidRDefault="00C800EB" w14:paraId="1F937C63" w14:textId="77777777">
            <w:pPr>
              <w:jc w:val="center"/>
              <w:rPr>
                <w:szCs w:val="24"/>
              </w:rPr>
            </w:pPr>
          </w:p>
          <w:p w:rsidRPr="00D102FD" w:rsidR="00C800EB" w:rsidP="003D594F" w:rsidRDefault="00C800EB" w14:paraId="7817B834" w14:textId="6BE7625E">
            <w:pPr>
              <w:jc w:val="center"/>
              <w:rPr>
                <w:szCs w:val="24"/>
              </w:rPr>
            </w:pPr>
            <w:r w:rsidRPr="00D102FD">
              <w:rPr>
                <w:szCs w:val="24"/>
              </w:rPr>
              <w:t>Noah Marosok</w:t>
            </w:r>
          </w:p>
          <w:p w:rsidRPr="00D102FD" w:rsidR="00C800EB" w:rsidP="003D594F" w:rsidRDefault="00C800EB" w14:paraId="656958BD" w14:textId="715A4269">
            <w:pPr>
              <w:jc w:val="center"/>
              <w:rPr>
                <w:szCs w:val="24"/>
              </w:rPr>
            </w:pPr>
            <w:r w:rsidRPr="00D102FD">
              <w:rPr>
                <w:szCs w:val="24"/>
              </w:rPr>
              <w:t>Computer Engineering</w:t>
            </w:r>
          </w:p>
        </w:tc>
        <w:tc>
          <w:tcPr>
            <w:tcW w:w="4690" w:type="dxa"/>
            <w:gridSpan w:val="2"/>
          </w:tcPr>
          <w:sdt>
            <w:sdtPr>
              <w:rPr>
                <w:szCs w:val="24"/>
              </w:rPr>
              <w:id w:val="-1405746549"/>
              <w:picture/>
            </w:sdtPr>
            <w:sdtContent>
              <w:p w:rsidRPr="00D102FD" w:rsidR="00C800EB" w:rsidP="003D594F" w:rsidRDefault="00C800EB" w14:paraId="64273DEF" w14:textId="7E022345">
                <w:pPr>
                  <w:jc w:val="center"/>
                  <w:rPr>
                    <w:szCs w:val="24"/>
                  </w:rPr>
                </w:pPr>
                <w:r w:rsidRPr="00D102FD">
                  <w:rPr>
                    <w:noProof/>
                    <w:szCs w:val="24"/>
                  </w:rPr>
                  <w:drawing>
                    <wp:inline distT="0" distB="0" distL="0" distR="0" wp14:anchorId="703A40A1" wp14:editId="1191B38D">
                      <wp:extent cx="1588244" cy="1588244"/>
                      <wp:effectExtent l="0" t="0" r="0" b="0"/>
                      <wp:docPr id="1329032112" name="Picture 4" descr="P35C5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32112" name="Picture 4" descr="P35C5T1#yIS1"/>
                              <pic:cNvPicPr>
                                <a:picLocks noChangeAspect="1" noChangeArrowheads="1"/>
                              </pic:cNvPicPr>
                            </pic:nvPicPr>
                            <pic:blipFill rotWithShape="1">
                              <a:blip r:embed="rId13">
                                <a:extLst>
                                  <a:ext uri="{28A0092B-C50C-407E-A947-70E740481C1C}">
                                    <a14:useLocalDpi xmlns:a14="http://schemas.microsoft.com/office/drawing/2010/main" val="0"/>
                                  </a:ext>
                                </a:extLst>
                              </a:blip>
                              <a:srcRect l="17971" t="2800" r="14067" b="29654"/>
                              <a:stretch/>
                            </pic:blipFill>
                            <pic:spPr bwMode="auto">
                              <a:xfrm>
                                <a:off x="0" y="0"/>
                                <a:ext cx="1588244" cy="1588244"/>
                              </a:xfrm>
                              <a:prstGeom prst="ellipse">
                                <a:avLst/>
                              </a:prstGeom>
                            </pic:spPr>
                          </pic:pic>
                        </a:graphicData>
                      </a:graphic>
                    </wp:inline>
                  </w:drawing>
                </w:r>
              </w:p>
            </w:sdtContent>
          </w:sdt>
          <w:p w:rsidRPr="00D102FD" w:rsidR="00C800EB" w:rsidP="003D594F" w:rsidRDefault="00C800EB" w14:paraId="507FEC50" w14:textId="77777777">
            <w:pPr>
              <w:jc w:val="center"/>
              <w:rPr>
                <w:szCs w:val="24"/>
              </w:rPr>
            </w:pPr>
          </w:p>
          <w:p w:rsidRPr="00D102FD" w:rsidR="00C800EB" w:rsidP="003D594F" w:rsidRDefault="00C800EB" w14:paraId="5699A7E1" w14:textId="6A81C6B2">
            <w:pPr>
              <w:jc w:val="center"/>
              <w:rPr>
                <w:szCs w:val="24"/>
              </w:rPr>
            </w:pPr>
            <w:r w:rsidRPr="00D102FD">
              <w:rPr>
                <w:szCs w:val="24"/>
              </w:rPr>
              <w:t>Blake Pearson</w:t>
            </w:r>
          </w:p>
          <w:p w:rsidRPr="00D102FD" w:rsidR="00C800EB" w:rsidP="003D594F" w:rsidRDefault="00C800EB" w14:paraId="25F22F8D" w14:textId="5D5977F5">
            <w:pPr>
              <w:jc w:val="center"/>
              <w:rPr>
                <w:szCs w:val="24"/>
              </w:rPr>
            </w:pPr>
            <w:r w:rsidRPr="00D102FD">
              <w:rPr>
                <w:szCs w:val="24"/>
              </w:rPr>
              <w:t>Computer Engineering</w:t>
            </w:r>
          </w:p>
        </w:tc>
      </w:tr>
      <w:tr w:rsidRPr="00D102FD" w:rsidR="00DA6EB3" w:rsidTr="00A9460E" w14:paraId="3817BF7E" w14:textId="77777777">
        <w:trPr>
          <w:trHeight w:val="4004"/>
        </w:trPr>
        <w:tc>
          <w:tcPr>
            <w:tcW w:w="9377" w:type="dxa"/>
            <w:gridSpan w:val="4"/>
          </w:tcPr>
          <w:sdt>
            <w:sdtPr>
              <w:rPr>
                <w:szCs w:val="24"/>
              </w:rPr>
              <w:id w:val="709996836"/>
              <w:picture/>
            </w:sdtPr>
            <w:sdtContent>
              <w:p w:rsidRPr="00D102FD" w:rsidR="00DA6EB3" w:rsidP="003D594F" w:rsidRDefault="00DA6EB3" w14:paraId="035BB5BF" w14:textId="77777777">
                <w:pPr>
                  <w:jc w:val="center"/>
                  <w:rPr>
                    <w:szCs w:val="24"/>
                  </w:rPr>
                </w:pPr>
                <w:r w:rsidRPr="00D102FD">
                  <w:rPr>
                    <w:noProof/>
                    <w:szCs w:val="24"/>
                  </w:rPr>
                  <w:drawing>
                    <wp:inline distT="0" distB="0" distL="0" distR="0" wp14:anchorId="5DD2037D" wp14:editId="23584F1A">
                      <wp:extent cx="1588244" cy="1588244"/>
                      <wp:effectExtent l="0" t="0" r="0" b="0"/>
                      <wp:docPr id="1046109292" name="Picture 4" descr="P40C6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09292" name="Picture 4" descr="P40C6T1#yIS1"/>
                              <pic:cNvPicPr>
                                <a:picLocks noChangeAspect="1" noChangeArrowheads="1"/>
                              </pic:cNvPicPr>
                            </pic:nvPicPr>
                            <pic:blipFill rotWithShape="1">
                              <a:blip r:embed="rId14"/>
                              <a:srcRect l="944" t="5832" r="-944" b="14819"/>
                              <a:stretch/>
                            </pic:blipFill>
                            <pic:spPr bwMode="auto">
                              <a:xfrm>
                                <a:off x="0" y="0"/>
                                <a:ext cx="1588244" cy="1588244"/>
                              </a:xfrm>
                              <a:prstGeom prst="ellipse">
                                <a:avLst/>
                              </a:prstGeom>
                            </pic:spPr>
                          </pic:pic>
                        </a:graphicData>
                      </a:graphic>
                    </wp:inline>
                  </w:drawing>
                </w:r>
              </w:p>
            </w:sdtContent>
          </w:sdt>
          <w:p w:rsidRPr="00D102FD" w:rsidR="00DA6EB3" w:rsidP="003D594F" w:rsidRDefault="00DA6EB3" w14:paraId="705812A9" w14:textId="77777777">
            <w:pPr>
              <w:jc w:val="center"/>
              <w:rPr>
                <w:szCs w:val="24"/>
              </w:rPr>
            </w:pPr>
          </w:p>
          <w:p w:rsidRPr="00D102FD" w:rsidR="00DA6EB3" w:rsidP="003D594F" w:rsidRDefault="00DA6EB3" w14:paraId="7DD0D906" w14:textId="023C01B5">
            <w:pPr>
              <w:jc w:val="center"/>
              <w:rPr>
                <w:szCs w:val="24"/>
              </w:rPr>
            </w:pPr>
            <w:r>
              <w:rPr>
                <w:szCs w:val="24"/>
              </w:rPr>
              <w:t>Dr. Hakan</w:t>
            </w:r>
            <w:r w:rsidR="00DB69F1">
              <w:rPr>
                <w:szCs w:val="24"/>
              </w:rPr>
              <w:t xml:space="preserve"> Toreyin</w:t>
            </w:r>
          </w:p>
          <w:p w:rsidRPr="00D102FD" w:rsidR="00DA6EB3" w:rsidP="003D594F" w:rsidRDefault="00DB69F1" w14:paraId="0D34A7D8" w14:textId="55517D5D">
            <w:pPr>
              <w:jc w:val="center"/>
              <w:rPr>
                <w:szCs w:val="24"/>
              </w:rPr>
            </w:pPr>
            <w:r>
              <w:rPr>
                <w:szCs w:val="24"/>
              </w:rPr>
              <w:t>PI &amp; Advisor</w:t>
            </w:r>
          </w:p>
        </w:tc>
      </w:tr>
    </w:tbl>
    <w:p w:rsidRPr="000C771D" w:rsidR="00C800EB" w:rsidP="00E620C4" w:rsidRDefault="00C800EB" w14:paraId="1E670ECF" w14:textId="77777777">
      <w:pPr>
        <w:spacing w:line="480" w:lineRule="auto"/>
        <w:rPr>
          <w:szCs w:val="24"/>
        </w:rPr>
      </w:pPr>
    </w:p>
    <w:sdt>
      <w:sdtPr>
        <w:id w:val="1089522314"/>
        <w:docPartObj>
          <w:docPartGallery w:val="Table of Contents"/>
          <w:docPartUnique/>
        </w:docPartObj>
        <w:rPr>
          <w:rFonts w:ascii="Times New Roman" w:hAnsi="Times New Roman" w:eastAsia="游ゴシック" w:cs="Times New Roman" w:eastAsiaTheme="minorEastAsia"/>
          <w:color w:val="auto"/>
          <w:kern w:val="2"/>
          <w:sz w:val="24"/>
          <w:szCs w:val="24"/>
          <w14:ligatures w14:val="standardContextual"/>
        </w:rPr>
      </w:sdtPr>
      <w:sdtContent>
        <w:p w:rsidRPr="00B45E9A" w:rsidR="00C800EB" w:rsidP="003D594F" w:rsidRDefault="0014530B" w14:paraId="530576A9" w14:textId="732D07CF">
          <w:pPr>
            <w:pStyle w:val="TOCHeading"/>
            <w:spacing w:line="240" w:lineRule="auto"/>
            <w:jc w:val="center"/>
            <w:rPr>
              <w:rFonts w:ascii="Times New Roman" w:hAnsi="Times New Roman" w:cs="Times New Roman"/>
              <w:b/>
              <w:bCs/>
              <w:color w:val="000000" w:themeColor="text1"/>
              <w:sz w:val="24"/>
              <w:szCs w:val="24"/>
            </w:rPr>
          </w:pPr>
          <w:r w:rsidRPr="00B45E9A">
            <w:rPr>
              <w:rFonts w:ascii="Times New Roman" w:hAnsi="Times New Roman" w:cs="Times New Roman"/>
              <w:b/>
              <w:bCs/>
              <w:color w:val="000000" w:themeColor="text1"/>
              <w:sz w:val="24"/>
              <w:szCs w:val="24"/>
            </w:rPr>
            <w:t>Table of Contents</w:t>
          </w:r>
        </w:p>
        <w:p w:rsidR="007B25A9" w:rsidRDefault="6446EE0C" w14:paraId="23002971" w14:textId="7259F75E">
          <w:pPr>
            <w:pStyle w:val="TOC1"/>
            <w:rPr>
              <w:rFonts w:asciiTheme="minorHAnsi" w:hAnsiTheme="minorHAnsi" w:eastAsiaTheme="minorEastAsia" w:cstheme="minorBidi"/>
              <w:noProof/>
              <w:szCs w:val="24"/>
            </w:rPr>
          </w:pPr>
          <w:r>
            <w:fldChar w:fldCharType="begin"/>
          </w:r>
          <w:r>
            <w:instrText>TOC \o "1-3" \z \u \h</w:instrText>
          </w:r>
          <w:r>
            <w:fldChar w:fldCharType="separate"/>
          </w:r>
          <w:hyperlink w:history="1" w:anchor="_Toc192283684">
            <w:r w:rsidRPr="00181F5C" w:rsidR="007B25A9">
              <w:rPr>
                <w:rStyle w:val="Hyperlink"/>
                <w:noProof/>
              </w:rPr>
              <w:t>Executive Summary</w:t>
            </w:r>
            <w:r w:rsidR="007B25A9">
              <w:rPr>
                <w:noProof/>
                <w:webHidden/>
              </w:rPr>
              <w:tab/>
            </w:r>
            <w:r w:rsidR="007B25A9">
              <w:rPr>
                <w:noProof/>
                <w:webHidden/>
              </w:rPr>
              <w:fldChar w:fldCharType="begin"/>
            </w:r>
            <w:r w:rsidR="007B25A9">
              <w:rPr>
                <w:noProof/>
                <w:webHidden/>
              </w:rPr>
              <w:instrText xml:space="preserve"> PAGEREF _Toc192283684 \h </w:instrText>
            </w:r>
            <w:r w:rsidR="007B25A9">
              <w:rPr>
                <w:noProof/>
                <w:webHidden/>
              </w:rPr>
            </w:r>
            <w:r w:rsidR="007B25A9">
              <w:rPr>
                <w:noProof/>
                <w:webHidden/>
              </w:rPr>
              <w:fldChar w:fldCharType="separate"/>
            </w:r>
            <w:r w:rsidR="007B25A9">
              <w:rPr>
                <w:noProof/>
                <w:webHidden/>
              </w:rPr>
              <w:t>3</w:t>
            </w:r>
            <w:r w:rsidR="007B25A9">
              <w:rPr>
                <w:noProof/>
                <w:webHidden/>
              </w:rPr>
              <w:fldChar w:fldCharType="end"/>
            </w:r>
          </w:hyperlink>
        </w:p>
        <w:p w:rsidR="007B25A9" w:rsidRDefault="007B25A9" w14:paraId="5842873A" w14:textId="0B04D9A4">
          <w:pPr>
            <w:pStyle w:val="TOC1"/>
            <w:rPr>
              <w:rFonts w:asciiTheme="minorHAnsi" w:hAnsiTheme="minorHAnsi" w:eastAsiaTheme="minorEastAsia" w:cstheme="minorBidi"/>
              <w:noProof/>
              <w:szCs w:val="24"/>
            </w:rPr>
          </w:pPr>
          <w:hyperlink w:history="1" w:anchor="_Toc192283685">
            <w:r w:rsidRPr="00181F5C">
              <w:rPr>
                <w:rStyle w:val="Hyperlink"/>
                <w:noProof/>
              </w:rPr>
              <w:t>System Description</w:t>
            </w:r>
            <w:r>
              <w:rPr>
                <w:noProof/>
                <w:webHidden/>
              </w:rPr>
              <w:tab/>
            </w:r>
            <w:r>
              <w:rPr>
                <w:noProof/>
                <w:webHidden/>
              </w:rPr>
              <w:fldChar w:fldCharType="begin"/>
            </w:r>
            <w:r>
              <w:rPr>
                <w:noProof/>
                <w:webHidden/>
              </w:rPr>
              <w:instrText xml:space="preserve"> PAGEREF _Toc192283685 \h </w:instrText>
            </w:r>
            <w:r>
              <w:rPr>
                <w:noProof/>
                <w:webHidden/>
              </w:rPr>
            </w:r>
            <w:r>
              <w:rPr>
                <w:noProof/>
                <w:webHidden/>
              </w:rPr>
              <w:fldChar w:fldCharType="separate"/>
            </w:r>
            <w:r>
              <w:rPr>
                <w:noProof/>
                <w:webHidden/>
              </w:rPr>
              <w:t>4</w:t>
            </w:r>
            <w:r>
              <w:rPr>
                <w:noProof/>
                <w:webHidden/>
              </w:rPr>
              <w:fldChar w:fldCharType="end"/>
            </w:r>
          </w:hyperlink>
        </w:p>
        <w:p w:rsidR="007B25A9" w:rsidRDefault="007B25A9" w14:paraId="0B4A983C" w14:textId="038970D0">
          <w:pPr>
            <w:pStyle w:val="TOC1"/>
            <w:rPr>
              <w:rFonts w:asciiTheme="minorHAnsi" w:hAnsiTheme="minorHAnsi" w:eastAsiaTheme="minorEastAsia" w:cstheme="minorBidi"/>
              <w:noProof/>
              <w:szCs w:val="24"/>
            </w:rPr>
          </w:pPr>
          <w:hyperlink w:history="1" w:anchor="_Toc192283686">
            <w:r w:rsidRPr="00181F5C">
              <w:rPr>
                <w:rStyle w:val="Hyperlink"/>
                <w:noProof/>
              </w:rPr>
              <w:t>Hardware Readiness</w:t>
            </w:r>
            <w:r>
              <w:rPr>
                <w:noProof/>
                <w:webHidden/>
              </w:rPr>
              <w:tab/>
            </w:r>
            <w:r>
              <w:rPr>
                <w:noProof/>
                <w:webHidden/>
              </w:rPr>
              <w:fldChar w:fldCharType="begin"/>
            </w:r>
            <w:r>
              <w:rPr>
                <w:noProof/>
                <w:webHidden/>
              </w:rPr>
              <w:instrText xml:space="preserve"> PAGEREF _Toc192283686 \h </w:instrText>
            </w:r>
            <w:r>
              <w:rPr>
                <w:noProof/>
                <w:webHidden/>
              </w:rPr>
            </w:r>
            <w:r>
              <w:rPr>
                <w:noProof/>
                <w:webHidden/>
              </w:rPr>
              <w:fldChar w:fldCharType="separate"/>
            </w:r>
            <w:r>
              <w:rPr>
                <w:noProof/>
                <w:webHidden/>
              </w:rPr>
              <w:t>10</w:t>
            </w:r>
            <w:r>
              <w:rPr>
                <w:noProof/>
                <w:webHidden/>
              </w:rPr>
              <w:fldChar w:fldCharType="end"/>
            </w:r>
          </w:hyperlink>
        </w:p>
        <w:p w:rsidR="007B25A9" w:rsidRDefault="007B25A9" w14:paraId="47BEF94F" w14:textId="17AAFB60">
          <w:pPr>
            <w:pStyle w:val="TOC2"/>
            <w:tabs>
              <w:tab w:val="right" w:leader="dot" w:pos="9350"/>
            </w:tabs>
            <w:rPr>
              <w:rFonts w:asciiTheme="minorHAnsi" w:hAnsiTheme="minorHAnsi" w:eastAsiaTheme="minorEastAsia" w:cstheme="minorBidi"/>
              <w:noProof/>
              <w:szCs w:val="24"/>
            </w:rPr>
          </w:pPr>
          <w:hyperlink w:history="1" w:anchor="_Toc192283687">
            <w:r w:rsidRPr="00181F5C">
              <w:rPr>
                <w:rStyle w:val="Hyperlink"/>
                <w:noProof/>
              </w:rPr>
              <w:t>Power Management Board</w:t>
            </w:r>
            <w:r>
              <w:rPr>
                <w:noProof/>
                <w:webHidden/>
              </w:rPr>
              <w:tab/>
            </w:r>
            <w:r>
              <w:rPr>
                <w:noProof/>
                <w:webHidden/>
              </w:rPr>
              <w:fldChar w:fldCharType="begin"/>
            </w:r>
            <w:r>
              <w:rPr>
                <w:noProof/>
                <w:webHidden/>
              </w:rPr>
              <w:instrText xml:space="preserve"> PAGEREF _Toc192283687 \h </w:instrText>
            </w:r>
            <w:r>
              <w:rPr>
                <w:noProof/>
                <w:webHidden/>
              </w:rPr>
            </w:r>
            <w:r>
              <w:rPr>
                <w:noProof/>
                <w:webHidden/>
              </w:rPr>
              <w:fldChar w:fldCharType="separate"/>
            </w:r>
            <w:r>
              <w:rPr>
                <w:noProof/>
                <w:webHidden/>
              </w:rPr>
              <w:t>10</w:t>
            </w:r>
            <w:r>
              <w:rPr>
                <w:noProof/>
                <w:webHidden/>
              </w:rPr>
              <w:fldChar w:fldCharType="end"/>
            </w:r>
          </w:hyperlink>
        </w:p>
        <w:p w:rsidR="007B25A9" w:rsidRDefault="007B25A9" w14:paraId="046F186E" w14:textId="082041B2">
          <w:pPr>
            <w:pStyle w:val="TOC2"/>
            <w:tabs>
              <w:tab w:val="right" w:leader="dot" w:pos="9350"/>
            </w:tabs>
            <w:rPr>
              <w:rFonts w:asciiTheme="minorHAnsi" w:hAnsiTheme="minorHAnsi" w:eastAsiaTheme="minorEastAsia" w:cstheme="minorBidi"/>
              <w:noProof/>
              <w:szCs w:val="24"/>
            </w:rPr>
          </w:pPr>
          <w:hyperlink w:history="1" w:anchor="_Toc192283688">
            <w:r w:rsidRPr="00181F5C">
              <w:rPr>
                <w:rStyle w:val="Hyperlink"/>
                <w:noProof/>
              </w:rPr>
              <w:t>Analog Front End Board</w:t>
            </w:r>
            <w:r>
              <w:rPr>
                <w:noProof/>
                <w:webHidden/>
              </w:rPr>
              <w:tab/>
            </w:r>
            <w:r>
              <w:rPr>
                <w:noProof/>
                <w:webHidden/>
              </w:rPr>
              <w:fldChar w:fldCharType="begin"/>
            </w:r>
            <w:r>
              <w:rPr>
                <w:noProof/>
                <w:webHidden/>
              </w:rPr>
              <w:instrText xml:space="preserve"> PAGEREF _Toc192283688 \h </w:instrText>
            </w:r>
            <w:r>
              <w:rPr>
                <w:noProof/>
                <w:webHidden/>
              </w:rPr>
            </w:r>
            <w:r>
              <w:rPr>
                <w:noProof/>
                <w:webHidden/>
              </w:rPr>
              <w:fldChar w:fldCharType="separate"/>
            </w:r>
            <w:r>
              <w:rPr>
                <w:noProof/>
                <w:webHidden/>
              </w:rPr>
              <w:t>21</w:t>
            </w:r>
            <w:r>
              <w:rPr>
                <w:noProof/>
                <w:webHidden/>
              </w:rPr>
              <w:fldChar w:fldCharType="end"/>
            </w:r>
          </w:hyperlink>
        </w:p>
        <w:p w:rsidR="007B25A9" w:rsidRDefault="007B25A9" w14:paraId="3508E770" w14:textId="2EE998DF">
          <w:pPr>
            <w:pStyle w:val="TOC2"/>
            <w:tabs>
              <w:tab w:val="right" w:leader="dot" w:pos="9350"/>
            </w:tabs>
            <w:rPr>
              <w:rFonts w:asciiTheme="minorHAnsi" w:hAnsiTheme="minorHAnsi" w:eastAsiaTheme="minorEastAsia" w:cstheme="minorBidi"/>
              <w:noProof/>
              <w:szCs w:val="24"/>
            </w:rPr>
          </w:pPr>
          <w:hyperlink w:history="1" w:anchor="_Toc192283689">
            <w:r w:rsidRPr="00181F5C">
              <w:rPr>
                <w:rStyle w:val="Hyperlink"/>
                <w:noProof/>
              </w:rPr>
              <w:t>Microcontroller Board</w:t>
            </w:r>
            <w:r>
              <w:rPr>
                <w:noProof/>
                <w:webHidden/>
              </w:rPr>
              <w:tab/>
            </w:r>
            <w:r>
              <w:rPr>
                <w:noProof/>
                <w:webHidden/>
              </w:rPr>
              <w:fldChar w:fldCharType="begin"/>
            </w:r>
            <w:r>
              <w:rPr>
                <w:noProof/>
                <w:webHidden/>
              </w:rPr>
              <w:instrText xml:space="preserve"> PAGEREF _Toc192283689 \h </w:instrText>
            </w:r>
            <w:r>
              <w:rPr>
                <w:noProof/>
                <w:webHidden/>
              </w:rPr>
            </w:r>
            <w:r>
              <w:rPr>
                <w:noProof/>
                <w:webHidden/>
              </w:rPr>
              <w:fldChar w:fldCharType="separate"/>
            </w:r>
            <w:r>
              <w:rPr>
                <w:noProof/>
                <w:webHidden/>
              </w:rPr>
              <w:t>29</w:t>
            </w:r>
            <w:r>
              <w:rPr>
                <w:noProof/>
                <w:webHidden/>
              </w:rPr>
              <w:fldChar w:fldCharType="end"/>
            </w:r>
          </w:hyperlink>
        </w:p>
        <w:p w:rsidR="007B25A9" w:rsidRDefault="007B25A9" w14:paraId="31A3855C" w14:textId="67BAC2A5">
          <w:pPr>
            <w:pStyle w:val="TOC2"/>
            <w:tabs>
              <w:tab w:val="right" w:leader="dot" w:pos="9350"/>
            </w:tabs>
            <w:rPr>
              <w:rFonts w:asciiTheme="minorHAnsi" w:hAnsiTheme="minorHAnsi" w:eastAsiaTheme="minorEastAsia" w:cstheme="minorBidi"/>
              <w:noProof/>
              <w:szCs w:val="24"/>
            </w:rPr>
          </w:pPr>
          <w:hyperlink w:history="1" w:anchor="_Toc192283690">
            <w:r w:rsidRPr="00181F5C">
              <w:rPr>
                <w:rStyle w:val="Hyperlink"/>
                <w:noProof/>
              </w:rPr>
              <w:t>Wiring Diagram</w:t>
            </w:r>
            <w:r>
              <w:rPr>
                <w:noProof/>
                <w:webHidden/>
              </w:rPr>
              <w:tab/>
            </w:r>
            <w:r>
              <w:rPr>
                <w:noProof/>
                <w:webHidden/>
              </w:rPr>
              <w:fldChar w:fldCharType="begin"/>
            </w:r>
            <w:r>
              <w:rPr>
                <w:noProof/>
                <w:webHidden/>
              </w:rPr>
              <w:instrText xml:space="preserve"> PAGEREF _Toc192283690 \h </w:instrText>
            </w:r>
            <w:r>
              <w:rPr>
                <w:noProof/>
                <w:webHidden/>
              </w:rPr>
            </w:r>
            <w:r>
              <w:rPr>
                <w:noProof/>
                <w:webHidden/>
              </w:rPr>
              <w:fldChar w:fldCharType="separate"/>
            </w:r>
            <w:r>
              <w:rPr>
                <w:noProof/>
                <w:webHidden/>
              </w:rPr>
              <w:t>37</w:t>
            </w:r>
            <w:r>
              <w:rPr>
                <w:noProof/>
                <w:webHidden/>
              </w:rPr>
              <w:fldChar w:fldCharType="end"/>
            </w:r>
          </w:hyperlink>
        </w:p>
        <w:p w:rsidR="007B25A9" w:rsidRDefault="007B25A9" w14:paraId="693FF3CF" w14:textId="1D430100">
          <w:pPr>
            <w:pStyle w:val="TOC1"/>
            <w:rPr>
              <w:rFonts w:asciiTheme="minorHAnsi" w:hAnsiTheme="minorHAnsi" w:eastAsiaTheme="minorEastAsia" w:cstheme="minorBidi"/>
              <w:noProof/>
              <w:szCs w:val="24"/>
            </w:rPr>
          </w:pPr>
          <w:hyperlink w:history="1" w:anchor="_Toc192283691">
            <w:r w:rsidRPr="00181F5C">
              <w:rPr>
                <w:rStyle w:val="Hyperlink"/>
                <w:noProof/>
              </w:rPr>
              <w:t>Software and Firmware Readiness</w:t>
            </w:r>
            <w:r>
              <w:rPr>
                <w:noProof/>
                <w:webHidden/>
              </w:rPr>
              <w:tab/>
            </w:r>
            <w:r>
              <w:rPr>
                <w:noProof/>
                <w:webHidden/>
              </w:rPr>
              <w:fldChar w:fldCharType="begin"/>
            </w:r>
            <w:r>
              <w:rPr>
                <w:noProof/>
                <w:webHidden/>
              </w:rPr>
              <w:instrText xml:space="preserve"> PAGEREF _Toc192283691 \h </w:instrText>
            </w:r>
            <w:r>
              <w:rPr>
                <w:noProof/>
                <w:webHidden/>
              </w:rPr>
            </w:r>
            <w:r>
              <w:rPr>
                <w:noProof/>
                <w:webHidden/>
              </w:rPr>
              <w:fldChar w:fldCharType="separate"/>
            </w:r>
            <w:r>
              <w:rPr>
                <w:noProof/>
                <w:webHidden/>
              </w:rPr>
              <w:t>38</w:t>
            </w:r>
            <w:r>
              <w:rPr>
                <w:noProof/>
                <w:webHidden/>
              </w:rPr>
              <w:fldChar w:fldCharType="end"/>
            </w:r>
          </w:hyperlink>
        </w:p>
        <w:p w:rsidR="007B25A9" w:rsidRDefault="007B25A9" w14:paraId="557940C9" w14:textId="72B7F871">
          <w:pPr>
            <w:pStyle w:val="TOC2"/>
            <w:tabs>
              <w:tab w:val="right" w:leader="dot" w:pos="9350"/>
            </w:tabs>
            <w:rPr>
              <w:rFonts w:asciiTheme="minorHAnsi" w:hAnsiTheme="minorHAnsi" w:eastAsiaTheme="minorEastAsia" w:cstheme="minorBidi"/>
              <w:noProof/>
              <w:szCs w:val="24"/>
            </w:rPr>
          </w:pPr>
          <w:hyperlink w:history="1" w:anchor="_Toc192283692">
            <w:r w:rsidRPr="00181F5C">
              <w:rPr>
                <w:rStyle w:val="Hyperlink"/>
                <w:noProof/>
              </w:rPr>
              <w:t>Inter-Board Communication</w:t>
            </w:r>
            <w:r>
              <w:rPr>
                <w:noProof/>
                <w:webHidden/>
              </w:rPr>
              <w:tab/>
            </w:r>
            <w:r>
              <w:rPr>
                <w:noProof/>
                <w:webHidden/>
              </w:rPr>
              <w:fldChar w:fldCharType="begin"/>
            </w:r>
            <w:r>
              <w:rPr>
                <w:noProof/>
                <w:webHidden/>
              </w:rPr>
              <w:instrText xml:space="preserve"> PAGEREF _Toc192283692 \h </w:instrText>
            </w:r>
            <w:r>
              <w:rPr>
                <w:noProof/>
                <w:webHidden/>
              </w:rPr>
            </w:r>
            <w:r>
              <w:rPr>
                <w:noProof/>
                <w:webHidden/>
              </w:rPr>
              <w:fldChar w:fldCharType="separate"/>
            </w:r>
            <w:r>
              <w:rPr>
                <w:noProof/>
                <w:webHidden/>
              </w:rPr>
              <w:t>39</w:t>
            </w:r>
            <w:r>
              <w:rPr>
                <w:noProof/>
                <w:webHidden/>
              </w:rPr>
              <w:fldChar w:fldCharType="end"/>
            </w:r>
          </w:hyperlink>
        </w:p>
        <w:p w:rsidR="007B25A9" w:rsidRDefault="007B25A9" w14:paraId="27B75123" w14:textId="3C5EEF90">
          <w:pPr>
            <w:pStyle w:val="TOC2"/>
            <w:tabs>
              <w:tab w:val="right" w:leader="dot" w:pos="9350"/>
            </w:tabs>
            <w:rPr>
              <w:rFonts w:asciiTheme="minorHAnsi" w:hAnsiTheme="minorHAnsi" w:eastAsiaTheme="minorEastAsia" w:cstheme="minorBidi"/>
              <w:noProof/>
              <w:szCs w:val="24"/>
            </w:rPr>
          </w:pPr>
          <w:hyperlink w:history="1" w:anchor="_Toc192283693">
            <w:r w:rsidRPr="00181F5C">
              <w:rPr>
                <w:rStyle w:val="Hyperlink"/>
                <w:noProof/>
              </w:rPr>
              <w:t>Machine Learning</w:t>
            </w:r>
            <w:r>
              <w:rPr>
                <w:noProof/>
                <w:webHidden/>
              </w:rPr>
              <w:tab/>
            </w:r>
            <w:r>
              <w:rPr>
                <w:noProof/>
                <w:webHidden/>
              </w:rPr>
              <w:fldChar w:fldCharType="begin"/>
            </w:r>
            <w:r>
              <w:rPr>
                <w:noProof/>
                <w:webHidden/>
              </w:rPr>
              <w:instrText xml:space="preserve"> PAGEREF _Toc192283693 \h </w:instrText>
            </w:r>
            <w:r>
              <w:rPr>
                <w:noProof/>
                <w:webHidden/>
              </w:rPr>
            </w:r>
            <w:r>
              <w:rPr>
                <w:noProof/>
                <w:webHidden/>
              </w:rPr>
              <w:fldChar w:fldCharType="separate"/>
            </w:r>
            <w:r>
              <w:rPr>
                <w:noProof/>
                <w:webHidden/>
              </w:rPr>
              <w:t>41</w:t>
            </w:r>
            <w:r>
              <w:rPr>
                <w:noProof/>
                <w:webHidden/>
              </w:rPr>
              <w:fldChar w:fldCharType="end"/>
            </w:r>
          </w:hyperlink>
        </w:p>
        <w:p w:rsidR="007B25A9" w:rsidRDefault="007B25A9" w14:paraId="3EB077B1" w14:textId="2FD8C55D">
          <w:pPr>
            <w:pStyle w:val="TOC2"/>
            <w:tabs>
              <w:tab w:val="right" w:leader="dot" w:pos="9350"/>
            </w:tabs>
            <w:rPr>
              <w:rFonts w:asciiTheme="minorHAnsi" w:hAnsiTheme="minorHAnsi" w:eastAsiaTheme="minorEastAsia" w:cstheme="minorBidi"/>
              <w:noProof/>
              <w:szCs w:val="24"/>
            </w:rPr>
          </w:pPr>
          <w:hyperlink w:history="1" w:anchor="_Toc192283694">
            <w:r w:rsidRPr="00181F5C">
              <w:rPr>
                <w:rStyle w:val="Hyperlink"/>
                <w:noProof/>
              </w:rPr>
              <w:t>Feature Extraction</w:t>
            </w:r>
            <w:r>
              <w:rPr>
                <w:noProof/>
                <w:webHidden/>
              </w:rPr>
              <w:tab/>
            </w:r>
            <w:r>
              <w:rPr>
                <w:noProof/>
                <w:webHidden/>
              </w:rPr>
              <w:fldChar w:fldCharType="begin"/>
            </w:r>
            <w:r>
              <w:rPr>
                <w:noProof/>
                <w:webHidden/>
              </w:rPr>
              <w:instrText xml:space="preserve"> PAGEREF _Toc192283694 \h </w:instrText>
            </w:r>
            <w:r>
              <w:rPr>
                <w:noProof/>
                <w:webHidden/>
              </w:rPr>
            </w:r>
            <w:r>
              <w:rPr>
                <w:noProof/>
                <w:webHidden/>
              </w:rPr>
              <w:fldChar w:fldCharType="separate"/>
            </w:r>
            <w:r>
              <w:rPr>
                <w:noProof/>
                <w:webHidden/>
              </w:rPr>
              <w:t>44</w:t>
            </w:r>
            <w:r>
              <w:rPr>
                <w:noProof/>
                <w:webHidden/>
              </w:rPr>
              <w:fldChar w:fldCharType="end"/>
            </w:r>
          </w:hyperlink>
        </w:p>
        <w:p w:rsidR="007B25A9" w:rsidRDefault="007B25A9" w14:paraId="12ECA230" w14:textId="2D33A4D3">
          <w:pPr>
            <w:pStyle w:val="TOC1"/>
            <w:rPr>
              <w:rFonts w:asciiTheme="minorHAnsi" w:hAnsiTheme="minorHAnsi" w:eastAsiaTheme="minorEastAsia" w:cstheme="minorBidi"/>
              <w:noProof/>
              <w:szCs w:val="24"/>
            </w:rPr>
          </w:pPr>
          <w:hyperlink w:history="1" w:anchor="_Toc192283695">
            <w:r w:rsidRPr="00181F5C">
              <w:rPr>
                <w:rStyle w:val="Hyperlink"/>
                <w:noProof/>
              </w:rPr>
              <w:t>Integration Plan</w:t>
            </w:r>
            <w:r>
              <w:rPr>
                <w:noProof/>
                <w:webHidden/>
              </w:rPr>
              <w:tab/>
            </w:r>
            <w:r>
              <w:rPr>
                <w:noProof/>
                <w:webHidden/>
              </w:rPr>
              <w:fldChar w:fldCharType="begin"/>
            </w:r>
            <w:r>
              <w:rPr>
                <w:noProof/>
                <w:webHidden/>
              </w:rPr>
              <w:instrText xml:space="preserve"> PAGEREF _Toc192283695 \h </w:instrText>
            </w:r>
            <w:r>
              <w:rPr>
                <w:noProof/>
                <w:webHidden/>
              </w:rPr>
            </w:r>
            <w:r>
              <w:rPr>
                <w:noProof/>
                <w:webHidden/>
              </w:rPr>
              <w:fldChar w:fldCharType="separate"/>
            </w:r>
            <w:r>
              <w:rPr>
                <w:noProof/>
                <w:webHidden/>
              </w:rPr>
              <w:t>47</w:t>
            </w:r>
            <w:r>
              <w:rPr>
                <w:noProof/>
                <w:webHidden/>
              </w:rPr>
              <w:fldChar w:fldCharType="end"/>
            </w:r>
          </w:hyperlink>
        </w:p>
        <w:p w:rsidRPr="00C91364" w:rsidR="00C91364" w:rsidP="37C3BF69" w:rsidRDefault="6446EE0C" w14:paraId="13CA5743" w14:textId="1B16B999">
          <w:pPr>
            <w:pStyle w:val="TOC1"/>
            <w:tabs>
              <w:tab w:val="clear" w:pos="9350"/>
              <w:tab w:val="right" w:leader="dot" w:pos="9345"/>
            </w:tabs>
            <w:rPr>
              <w:rStyle w:val="Hyperlink"/>
              <w:noProof/>
            </w:rPr>
          </w:pPr>
          <w:r>
            <w:fldChar w:fldCharType="end"/>
          </w:r>
        </w:p>
      </w:sdtContent>
      <w:sdtEndPr>
        <w:rPr>
          <w:rFonts w:ascii="Times New Roman" w:hAnsi="Times New Roman" w:eastAsia="游ゴシック" w:cs="Times New Roman" w:eastAsiaTheme="minorEastAsia"/>
          <w:color w:val="auto"/>
          <w:sz w:val="24"/>
          <w:szCs w:val="24"/>
        </w:rPr>
      </w:sdtEndPr>
    </w:sdt>
    <w:p w:rsidRPr="00C91364" w:rsidR="00C800EB" w:rsidP="003D594F" w:rsidRDefault="00C800EB" w14:paraId="13A61068" w14:textId="6EDF6A71">
      <w:pPr>
        <w:spacing w:line="240" w:lineRule="auto"/>
      </w:pPr>
    </w:p>
    <w:p w:rsidRPr="00B45E9A" w:rsidR="00E33161" w:rsidP="003D594F" w:rsidRDefault="00E33161" w14:paraId="705EA82C" w14:textId="77777777">
      <w:pPr>
        <w:spacing w:line="240" w:lineRule="auto"/>
        <w:jc w:val="center"/>
        <w:rPr>
          <w:b/>
          <w:bCs/>
          <w:color w:val="000000" w:themeColor="text1"/>
          <w:szCs w:val="24"/>
        </w:rPr>
      </w:pPr>
      <w:r w:rsidRPr="00B45E9A">
        <w:rPr>
          <w:b/>
          <w:bCs/>
          <w:color w:val="000000" w:themeColor="text1"/>
          <w:szCs w:val="24"/>
        </w:rPr>
        <w:t>Table of Figures</w:t>
      </w:r>
    </w:p>
    <w:p w:rsidR="007B25A9" w:rsidRDefault="00E33161" w14:paraId="61148C33" w14:textId="5C03289D">
      <w:pPr>
        <w:pStyle w:val="TableofFigures"/>
        <w:tabs>
          <w:tab w:val="right" w:leader="dot" w:pos="9350"/>
        </w:tabs>
        <w:rPr>
          <w:rFonts w:asciiTheme="minorHAnsi" w:hAnsiTheme="minorHAnsi" w:eastAsiaTheme="minorEastAsia" w:cstheme="minorBidi"/>
          <w:caps w:val="0"/>
          <w:noProof/>
          <w:sz w:val="24"/>
          <w:szCs w:val="24"/>
        </w:rPr>
      </w:pPr>
      <w:r w:rsidRPr="00B45E9A">
        <w:rPr>
          <w:sz w:val="24"/>
          <w:szCs w:val="24"/>
        </w:rPr>
        <w:fldChar w:fldCharType="begin"/>
      </w:r>
      <w:r w:rsidRPr="00B45E9A">
        <w:rPr>
          <w:sz w:val="24"/>
          <w:szCs w:val="24"/>
        </w:rPr>
        <w:instrText xml:space="preserve"> TOC \h \z \c "Figure" </w:instrText>
      </w:r>
      <w:r w:rsidRPr="00B45E9A">
        <w:rPr>
          <w:sz w:val="24"/>
          <w:szCs w:val="24"/>
        </w:rPr>
        <w:fldChar w:fldCharType="separate"/>
      </w:r>
      <w:hyperlink w:history="1" w:anchor="_Toc192283696">
        <w:r w:rsidRPr="00981C87" w:rsidR="007B25A9">
          <w:rPr>
            <w:rStyle w:val="Hyperlink"/>
            <w:noProof/>
          </w:rPr>
          <w:t>Figure 1: Machine Learning Process</w:t>
        </w:r>
        <w:r w:rsidR="007B25A9">
          <w:rPr>
            <w:noProof/>
            <w:webHidden/>
          </w:rPr>
          <w:tab/>
        </w:r>
        <w:r w:rsidR="007B25A9">
          <w:rPr>
            <w:noProof/>
            <w:webHidden/>
          </w:rPr>
          <w:fldChar w:fldCharType="begin"/>
        </w:r>
        <w:r w:rsidR="007B25A9">
          <w:rPr>
            <w:noProof/>
            <w:webHidden/>
          </w:rPr>
          <w:instrText xml:space="preserve"> PAGEREF _Toc192283696 \h </w:instrText>
        </w:r>
        <w:r w:rsidR="007B25A9">
          <w:rPr>
            <w:noProof/>
            <w:webHidden/>
          </w:rPr>
        </w:r>
        <w:r w:rsidR="007B25A9">
          <w:rPr>
            <w:noProof/>
            <w:webHidden/>
          </w:rPr>
          <w:fldChar w:fldCharType="separate"/>
        </w:r>
        <w:r w:rsidR="007B25A9">
          <w:rPr>
            <w:noProof/>
            <w:webHidden/>
          </w:rPr>
          <w:t>5</w:t>
        </w:r>
        <w:r w:rsidR="007B25A9">
          <w:rPr>
            <w:noProof/>
            <w:webHidden/>
          </w:rPr>
          <w:fldChar w:fldCharType="end"/>
        </w:r>
      </w:hyperlink>
    </w:p>
    <w:p w:rsidR="007B25A9" w:rsidRDefault="007B25A9" w14:paraId="6C5377E3" w14:textId="7AC8070C">
      <w:pPr>
        <w:pStyle w:val="TableofFigures"/>
        <w:tabs>
          <w:tab w:val="right" w:leader="dot" w:pos="9350"/>
        </w:tabs>
        <w:rPr>
          <w:rFonts w:asciiTheme="minorHAnsi" w:hAnsiTheme="minorHAnsi" w:eastAsiaTheme="minorEastAsia" w:cstheme="minorBidi"/>
          <w:caps w:val="0"/>
          <w:noProof/>
          <w:sz w:val="24"/>
          <w:szCs w:val="24"/>
        </w:rPr>
      </w:pPr>
      <w:hyperlink w:history="1" w:anchor="_Toc192283697">
        <w:r w:rsidRPr="00981C87">
          <w:rPr>
            <w:rStyle w:val="Hyperlink"/>
            <w:noProof/>
          </w:rPr>
          <w:t>Figure 2: Top-Down Mechanical Drawing</w:t>
        </w:r>
        <w:r>
          <w:rPr>
            <w:noProof/>
            <w:webHidden/>
          </w:rPr>
          <w:tab/>
        </w:r>
        <w:r>
          <w:rPr>
            <w:noProof/>
            <w:webHidden/>
          </w:rPr>
          <w:fldChar w:fldCharType="begin"/>
        </w:r>
        <w:r>
          <w:rPr>
            <w:noProof/>
            <w:webHidden/>
          </w:rPr>
          <w:instrText xml:space="preserve"> PAGEREF _Toc192283697 \h </w:instrText>
        </w:r>
        <w:r>
          <w:rPr>
            <w:noProof/>
            <w:webHidden/>
          </w:rPr>
        </w:r>
        <w:r>
          <w:rPr>
            <w:noProof/>
            <w:webHidden/>
          </w:rPr>
          <w:fldChar w:fldCharType="separate"/>
        </w:r>
        <w:r>
          <w:rPr>
            <w:noProof/>
            <w:webHidden/>
          </w:rPr>
          <w:t>6</w:t>
        </w:r>
        <w:r>
          <w:rPr>
            <w:noProof/>
            <w:webHidden/>
          </w:rPr>
          <w:fldChar w:fldCharType="end"/>
        </w:r>
      </w:hyperlink>
    </w:p>
    <w:p w:rsidR="007B25A9" w:rsidRDefault="007B25A9" w14:paraId="592B26DD" w14:textId="39CD4E3F">
      <w:pPr>
        <w:pStyle w:val="TableofFigures"/>
        <w:tabs>
          <w:tab w:val="right" w:leader="dot" w:pos="9350"/>
        </w:tabs>
        <w:rPr>
          <w:rFonts w:asciiTheme="minorHAnsi" w:hAnsiTheme="minorHAnsi" w:eastAsiaTheme="minorEastAsia" w:cstheme="minorBidi"/>
          <w:caps w:val="0"/>
          <w:noProof/>
          <w:sz w:val="24"/>
          <w:szCs w:val="24"/>
        </w:rPr>
      </w:pPr>
      <w:hyperlink w:history="1" w:anchor="_Toc192283698">
        <w:r w:rsidRPr="00981C87">
          <w:rPr>
            <w:rStyle w:val="Hyperlink"/>
            <w:noProof/>
          </w:rPr>
          <w:t>Figure 3: Side View Mechanical Drawing</w:t>
        </w:r>
        <w:r>
          <w:rPr>
            <w:noProof/>
            <w:webHidden/>
          </w:rPr>
          <w:tab/>
        </w:r>
        <w:r>
          <w:rPr>
            <w:noProof/>
            <w:webHidden/>
          </w:rPr>
          <w:fldChar w:fldCharType="begin"/>
        </w:r>
        <w:r>
          <w:rPr>
            <w:noProof/>
            <w:webHidden/>
          </w:rPr>
          <w:instrText xml:space="preserve"> PAGEREF _Toc192283698 \h </w:instrText>
        </w:r>
        <w:r>
          <w:rPr>
            <w:noProof/>
            <w:webHidden/>
          </w:rPr>
        </w:r>
        <w:r>
          <w:rPr>
            <w:noProof/>
            <w:webHidden/>
          </w:rPr>
          <w:fldChar w:fldCharType="separate"/>
        </w:r>
        <w:r>
          <w:rPr>
            <w:noProof/>
            <w:webHidden/>
          </w:rPr>
          <w:t>7</w:t>
        </w:r>
        <w:r>
          <w:rPr>
            <w:noProof/>
            <w:webHidden/>
          </w:rPr>
          <w:fldChar w:fldCharType="end"/>
        </w:r>
      </w:hyperlink>
    </w:p>
    <w:p w:rsidR="007B25A9" w:rsidRDefault="007B25A9" w14:paraId="677EDF99" w14:textId="63871EDA">
      <w:pPr>
        <w:pStyle w:val="TableofFigures"/>
        <w:tabs>
          <w:tab w:val="right" w:leader="dot" w:pos="9350"/>
        </w:tabs>
        <w:rPr>
          <w:rFonts w:asciiTheme="minorHAnsi" w:hAnsiTheme="minorHAnsi" w:eastAsiaTheme="minorEastAsia" w:cstheme="minorBidi"/>
          <w:caps w:val="0"/>
          <w:noProof/>
          <w:sz w:val="24"/>
          <w:szCs w:val="24"/>
        </w:rPr>
      </w:pPr>
      <w:hyperlink w:history="1" w:anchor="_Toc192283699">
        <w:r w:rsidRPr="00981C87">
          <w:rPr>
            <w:rStyle w:val="Hyperlink"/>
            <w:noProof/>
          </w:rPr>
          <w:t>Figure 4: Use Case Flow Diagram</w:t>
        </w:r>
        <w:r>
          <w:rPr>
            <w:noProof/>
            <w:webHidden/>
          </w:rPr>
          <w:tab/>
        </w:r>
        <w:r>
          <w:rPr>
            <w:noProof/>
            <w:webHidden/>
          </w:rPr>
          <w:fldChar w:fldCharType="begin"/>
        </w:r>
        <w:r>
          <w:rPr>
            <w:noProof/>
            <w:webHidden/>
          </w:rPr>
          <w:instrText xml:space="preserve"> PAGEREF _Toc192283699 \h </w:instrText>
        </w:r>
        <w:r>
          <w:rPr>
            <w:noProof/>
            <w:webHidden/>
          </w:rPr>
        </w:r>
        <w:r>
          <w:rPr>
            <w:noProof/>
            <w:webHidden/>
          </w:rPr>
          <w:fldChar w:fldCharType="separate"/>
        </w:r>
        <w:r>
          <w:rPr>
            <w:noProof/>
            <w:webHidden/>
          </w:rPr>
          <w:t>8</w:t>
        </w:r>
        <w:r>
          <w:rPr>
            <w:noProof/>
            <w:webHidden/>
          </w:rPr>
          <w:fldChar w:fldCharType="end"/>
        </w:r>
      </w:hyperlink>
    </w:p>
    <w:p w:rsidR="007B25A9" w:rsidRDefault="007B25A9" w14:paraId="0954DF54" w14:textId="53786497">
      <w:pPr>
        <w:pStyle w:val="TableofFigures"/>
        <w:tabs>
          <w:tab w:val="right" w:leader="dot" w:pos="9350"/>
        </w:tabs>
        <w:rPr>
          <w:rFonts w:asciiTheme="minorHAnsi" w:hAnsiTheme="minorHAnsi" w:eastAsiaTheme="minorEastAsia" w:cstheme="minorBidi"/>
          <w:caps w:val="0"/>
          <w:noProof/>
          <w:sz w:val="24"/>
          <w:szCs w:val="24"/>
        </w:rPr>
      </w:pPr>
      <w:hyperlink w:history="1" w:anchor="_Toc192283700">
        <w:r w:rsidRPr="00981C87">
          <w:rPr>
            <w:rStyle w:val="Hyperlink"/>
            <w:noProof/>
          </w:rPr>
          <w:t>Figure 5: Device Block Diagram</w:t>
        </w:r>
        <w:r>
          <w:rPr>
            <w:noProof/>
            <w:webHidden/>
          </w:rPr>
          <w:tab/>
        </w:r>
        <w:r>
          <w:rPr>
            <w:noProof/>
            <w:webHidden/>
          </w:rPr>
          <w:fldChar w:fldCharType="begin"/>
        </w:r>
        <w:r>
          <w:rPr>
            <w:noProof/>
            <w:webHidden/>
          </w:rPr>
          <w:instrText xml:space="preserve"> PAGEREF _Toc192283700 \h </w:instrText>
        </w:r>
        <w:r>
          <w:rPr>
            <w:noProof/>
            <w:webHidden/>
          </w:rPr>
        </w:r>
        <w:r>
          <w:rPr>
            <w:noProof/>
            <w:webHidden/>
          </w:rPr>
          <w:fldChar w:fldCharType="separate"/>
        </w:r>
        <w:r>
          <w:rPr>
            <w:noProof/>
            <w:webHidden/>
          </w:rPr>
          <w:t>9</w:t>
        </w:r>
        <w:r>
          <w:rPr>
            <w:noProof/>
            <w:webHidden/>
          </w:rPr>
          <w:fldChar w:fldCharType="end"/>
        </w:r>
      </w:hyperlink>
    </w:p>
    <w:p w:rsidR="007B25A9" w:rsidRDefault="007B25A9" w14:paraId="18085ED4" w14:textId="01B85ECE">
      <w:pPr>
        <w:pStyle w:val="TableofFigures"/>
        <w:tabs>
          <w:tab w:val="right" w:leader="dot" w:pos="9350"/>
        </w:tabs>
        <w:rPr>
          <w:rFonts w:asciiTheme="minorHAnsi" w:hAnsiTheme="minorHAnsi" w:eastAsiaTheme="minorEastAsia" w:cstheme="minorBidi"/>
          <w:caps w:val="0"/>
          <w:noProof/>
          <w:sz w:val="24"/>
          <w:szCs w:val="24"/>
        </w:rPr>
      </w:pPr>
      <w:hyperlink w:history="1" w:anchor="_Toc192283701">
        <w:r w:rsidRPr="00981C87">
          <w:rPr>
            <w:rStyle w:val="Hyperlink"/>
            <w:noProof/>
          </w:rPr>
          <w:t>Figure 6: Signal Flow Diagram</w:t>
        </w:r>
        <w:r>
          <w:rPr>
            <w:noProof/>
            <w:webHidden/>
          </w:rPr>
          <w:tab/>
        </w:r>
        <w:r>
          <w:rPr>
            <w:noProof/>
            <w:webHidden/>
          </w:rPr>
          <w:fldChar w:fldCharType="begin"/>
        </w:r>
        <w:r>
          <w:rPr>
            <w:noProof/>
            <w:webHidden/>
          </w:rPr>
          <w:instrText xml:space="preserve"> PAGEREF _Toc192283701 \h </w:instrText>
        </w:r>
        <w:r>
          <w:rPr>
            <w:noProof/>
            <w:webHidden/>
          </w:rPr>
        </w:r>
        <w:r>
          <w:rPr>
            <w:noProof/>
            <w:webHidden/>
          </w:rPr>
          <w:fldChar w:fldCharType="separate"/>
        </w:r>
        <w:r>
          <w:rPr>
            <w:noProof/>
            <w:webHidden/>
          </w:rPr>
          <w:t>10</w:t>
        </w:r>
        <w:r>
          <w:rPr>
            <w:noProof/>
            <w:webHidden/>
          </w:rPr>
          <w:fldChar w:fldCharType="end"/>
        </w:r>
      </w:hyperlink>
    </w:p>
    <w:p w:rsidR="007B25A9" w:rsidRDefault="007B25A9" w14:paraId="142A9F2B" w14:textId="68838C6C">
      <w:pPr>
        <w:pStyle w:val="TableofFigures"/>
        <w:tabs>
          <w:tab w:val="right" w:leader="dot" w:pos="9350"/>
        </w:tabs>
        <w:rPr>
          <w:rFonts w:asciiTheme="minorHAnsi" w:hAnsiTheme="minorHAnsi" w:eastAsiaTheme="minorEastAsia" w:cstheme="minorBidi"/>
          <w:caps w:val="0"/>
          <w:noProof/>
          <w:sz w:val="24"/>
          <w:szCs w:val="24"/>
        </w:rPr>
      </w:pPr>
      <w:hyperlink w:history="1" w:anchor="_Toc192283702">
        <w:r w:rsidRPr="00981C87">
          <w:rPr>
            <w:rStyle w:val="Hyperlink"/>
            <w:noProof/>
          </w:rPr>
          <w:t>Figure 7: Power Management PCB Simple Diagram</w:t>
        </w:r>
        <w:r>
          <w:rPr>
            <w:noProof/>
            <w:webHidden/>
          </w:rPr>
          <w:tab/>
        </w:r>
        <w:r>
          <w:rPr>
            <w:noProof/>
            <w:webHidden/>
          </w:rPr>
          <w:fldChar w:fldCharType="begin"/>
        </w:r>
        <w:r>
          <w:rPr>
            <w:noProof/>
            <w:webHidden/>
          </w:rPr>
          <w:instrText xml:space="preserve"> PAGEREF _Toc192283702 \h </w:instrText>
        </w:r>
        <w:r>
          <w:rPr>
            <w:noProof/>
            <w:webHidden/>
          </w:rPr>
        </w:r>
        <w:r>
          <w:rPr>
            <w:noProof/>
            <w:webHidden/>
          </w:rPr>
          <w:fldChar w:fldCharType="separate"/>
        </w:r>
        <w:r>
          <w:rPr>
            <w:noProof/>
            <w:webHidden/>
          </w:rPr>
          <w:t>12</w:t>
        </w:r>
        <w:r>
          <w:rPr>
            <w:noProof/>
            <w:webHidden/>
          </w:rPr>
          <w:fldChar w:fldCharType="end"/>
        </w:r>
      </w:hyperlink>
    </w:p>
    <w:p w:rsidR="007B25A9" w:rsidRDefault="007B25A9" w14:paraId="4228F848" w14:textId="0FFEB6AC">
      <w:pPr>
        <w:pStyle w:val="TableofFigures"/>
        <w:tabs>
          <w:tab w:val="right" w:leader="dot" w:pos="9350"/>
        </w:tabs>
        <w:rPr>
          <w:rFonts w:asciiTheme="minorHAnsi" w:hAnsiTheme="minorHAnsi" w:eastAsiaTheme="minorEastAsia" w:cstheme="minorBidi"/>
          <w:caps w:val="0"/>
          <w:noProof/>
          <w:sz w:val="24"/>
          <w:szCs w:val="24"/>
        </w:rPr>
      </w:pPr>
      <w:hyperlink w:history="1" w:anchor="_Toc192283703">
        <w:r w:rsidRPr="00981C87">
          <w:rPr>
            <w:rStyle w:val="Hyperlink"/>
            <w:noProof/>
          </w:rPr>
          <w:t>Figure 8: Power Management PCB Schematic</w:t>
        </w:r>
        <w:r>
          <w:rPr>
            <w:noProof/>
            <w:webHidden/>
          </w:rPr>
          <w:tab/>
        </w:r>
        <w:r>
          <w:rPr>
            <w:noProof/>
            <w:webHidden/>
          </w:rPr>
          <w:fldChar w:fldCharType="begin"/>
        </w:r>
        <w:r>
          <w:rPr>
            <w:noProof/>
            <w:webHidden/>
          </w:rPr>
          <w:instrText xml:space="preserve"> PAGEREF _Toc192283703 \h </w:instrText>
        </w:r>
        <w:r>
          <w:rPr>
            <w:noProof/>
            <w:webHidden/>
          </w:rPr>
        </w:r>
        <w:r>
          <w:rPr>
            <w:noProof/>
            <w:webHidden/>
          </w:rPr>
          <w:fldChar w:fldCharType="separate"/>
        </w:r>
        <w:r>
          <w:rPr>
            <w:noProof/>
            <w:webHidden/>
          </w:rPr>
          <w:t>13</w:t>
        </w:r>
        <w:r>
          <w:rPr>
            <w:noProof/>
            <w:webHidden/>
          </w:rPr>
          <w:fldChar w:fldCharType="end"/>
        </w:r>
      </w:hyperlink>
    </w:p>
    <w:p w:rsidR="007B25A9" w:rsidRDefault="007B25A9" w14:paraId="38C9BCD2" w14:textId="7E94A044">
      <w:pPr>
        <w:pStyle w:val="TableofFigures"/>
        <w:tabs>
          <w:tab w:val="right" w:leader="dot" w:pos="9350"/>
        </w:tabs>
        <w:rPr>
          <w:rFonts w:asciiTheme="minorHAnsi" w:hAnsiTheme="minorHAnsi" w:eastAsiaTheme="minorEastAsia" w:cstheme="minorBidi"/>
          <w:caps w:val="0"/>
          <w:noProof/>
          <w:sz w:val="24"/>
          <w:szCs w:val="24"/>
        </w:rPr>
      </w:pPr>
      <w:hyperlink w:history="1" w:anchor="_Toc192283704">
        <w:r w:rsidRPr="00981C87">
          <w:rPr>
            <w:rStyle w:val="Hyperlink"/>
            <w:noProof/>
          </w:rPr>
          <w:t>Figure 9: Power Management PCB Charge Pump</w:t>
        </w:r>
        <w:r>
          <w:rPr>
            <w:noProof/>
            <w:webHidden/>
          </w:rPr>
          <w:tab/>
        </w:r>
        <w:r>
          <w:rPr>
            <w:noProof/>
            <w:webHidden/>
          </w:rPr>
          <w:fldChar w:fldCharType="begin"/>
        </w:r>
        <w:r>
          <w:rPr>
            <w:noProof/>
            <w:webHidden/>
          </w:rPr>
          <w:instrText xml:space="preserve"> PAGEREF _Toc192283704 \h </w:instrText>
        </w:r>
        <w:r>
          <w:rPr>
            <w:noProof/>
            <w:webHidden/>
          </w:rPr>
        </w:r>
        <w:r>
          <w:rPr>
            <w:noProof/>
            <w:webHidden/>
          </w:rPr>
          <w:fldChar w:fldCharType="separate"/>
        </w:r>
        <w:r>
          <w:rPr>
            <w:noProof/>
            <w:webHidden/>
          </w:rPr>
          <w:t>14</w:t>
        </w:r>
        <w:r>
          <w:rPr>
            <w:noProof/>
            <w:webHidden/>
          </w:rPr>
          <w:fldChar w:fldCharType="end"/>
        </w:r>
      </w:hyperlink>
    </w:p>
    <w:p w:rsidR="007B25A9" w:rsidRDefault="007B25A9" w14:paraId="2E5D95E3" w14:textId="1B52C03D">
      <w:pPr>
        <w:pStyle w:val="TableofFigures"/>
        <w:tabs>
          <w:tab w:val="right" w:leader="dot" w:pos="9350"/>
        </w:tabs>
        <w:rPr>
          <w:rFonts w:asciiTheme="minorHAnsi" w:hAnsiTheme="minorHAnsi" w:eastAsiaTheme="minorEastAsia" w:cstheme="minorBidi"/>
          <w:caps w:val="0"/>
          <w:noProof/>
          <w:sz w:val="24"/>
          <w:szCs w:val="24"/>
        </w:rPr>
      </w:pPr>
      <w:hyperlink w:history="1" w:anchor="_Toc192283705">
        <w:r w:rsidRPr="00981C87">
          <w:rPr>
            <w:rStyle w:val="Hyperlink"/>
            <w:noProof/>
          </w:rPr>
          <w:t>Figure 10: Power Management PCB Circuit Side View</w:t>
        </w:r>
        <w:r>
          <w:rPr>
            <w:noProof/>
            <w:webHidden/>
          </w:rPr>
          <w:tab/>
        </w:r>
        <w:r>
          <w:rPr>
            <w:noProof/>
            <w:webHidden/>
          </w:rPr>
          <w:fldChar w:fldCharType="begin"/>
        </w:r>
        <w:r>
          <w:rPr>
            <w:noProof/>
            <w:webHidden/>
          </w:rPr>
          <w:instrText xml:space="preserve"> PAGEREF _Toc192283705 \h </w:instrText>
        </w:r>
        <w:r>
          <w:rPr>
            <w:noProof/>
            <w:webHidden/>
          </w:rPr>
        </w:r>
        <w:r>
          <w:rPr>
            <w:noProof/>
            <w:webHidden/>
          </w:rPr>
          <w:fldChar w:fldCharType="separate"/>
        </w:r>
        <w:r>
          <w:rPr>
            <w:noProof/>
            <w:webHidden/>
          </w:rPr>
          <w:t>15</w:t>
        </w:r>
        <w:r>
          <w:rPr>
            <w:noProof/>
            <w:webHidden/>
          </w:rPr>
          <w:fldChar w:fldCharType="end"/>
        </w:r>
      </w:hyperlink>
    </w:p>
    <w:p w:rsidR="007B25A9" w:rsidRDefault="007B25A9" w14:paraId="574BF7E3" w14:textId="74AECFD6">
      <w:pPr>
        <w:pStyle w:val="TableofFigures"/>
        <w:tabs>
          <w:tab w:val="right" w:leader="dot" w:pos="9350"/>
        </w:tabs>
        <w:rPr>
          <w:rFonts w:asciiTheme="minorHAnsi" w:hAnsiTheme="minorHAnsi" w:eastAsiaTheme="minorEastAsia" w:cstheme="minorBidi"/>
          <w:caps w:val="0"/>
          <w:noProof/>
          <w:sz w:val="24"/>
          <w:szCs w:val="24"/>
        </w:rPr>
      </w:pPr>
      <w:hyperlink w:history="1" w:anchor="_Toc192283706">
        <w:r w:rsidRPr="00981C87">
          <w:rPr>
            <w:rStyle w:val="Hyperlink"/>
            <w:noProof/>
          </w:rPr>
          <w:t>Figure 11: Power Management PCB Component Side View</w:t>
        </w:r>
        <w:r>
          <w:rPr>
            <w:noProof/>
            <w:webHidden/>
          </w:rPr>
          <w:tab/>
        </w:r>
        <w:r>
          <w:rPr>
            <w:noProof/>
            <w:webHidden/>
          </w:rPr>
          <w:fldChar w:fldCharType="begin"/>
        </w:r>
        <w:r>
          <w:rPr>
            <w:noProof/>
            <w:webHidden/>
          </w:rPr>
          <w:instrText xml:space="preserve"> PAGEREF _Toc192283706 \h </w:instrText>
        </w:r>
        <w:r>
          <w:rPr>
            <w:noProof/>
            <w:webHidden/>
          </w:rPr>
        </w:r>
        <w:r>
          <w:rPr>
            <w:noProof/>
            <w:webHidden/>
          </w:rPr>
          <w:fldChar w:fldCharType="separate"/>
        </w:r>
        <w:r>
          <w:rPr>
            <w:noProof/>
            <w:webHidden/>
          </w:rPr>
          <w:t>16</w:t>
        </w:r>
        <w:r>
          <w:rPr>
            <w:noProof/>
            <w:webHidden/>
          </w:rPr>
          <w:fldChar w:fldCharType="end"/>
        </w:r>
      </w:hyperlink>
    </w:p>
    <w:p w:rsidR="007B25A9" w:rsidRDefault="007B25A9" w14:paraId="187191D0" w14:textId="334E18D6">
      <w:pPr>
        <w:pStyle w:val="TableofFigures"/>
        <w:tabs>
          <w:tab w:val="right" w:leader="dot" w:pos="9350"/>
        </w:tabs>
        <w:rPr>
          <w:rFonts w:asciiTheme="minorHAnsi" w:hAnsiTheme="minorHAnsi" w:eastAsiaTheme="minorEastAsia" w:cstheme="minorBidi"/>
          <w:caps w:val="0"/>
          <w:noProof/>
          <w:sz w:val="24"/>
          <w:szCs w:val="24"/>
        </w:rPr>
      </w:pPr>
      <w:hyperlink w:history="1" w:anchor="_Toc192283707">
        <w:r w:rsidRPr="00981C87">
          <w:rPr>
            <w:rStyle w:val="Hyperlink"/>
            <w:noProof/>
          </w:rPr>
          <w:t>Figure 12: Power Management PCB 3D Rendering</w:t>
        </w:r>
        <w:r>
          <w:rPr>
            <w:noProof/>
            <w:webHidden/>
          </w:rPr>
          <w:tab/>
        </w:r>
        <w:r>
          <w:rPr>
            <w:noProof/>
            <w:webHidden/>
          </w:rPr>
          <w:fldChar w:fldCharType="begin"/>
        </w:r>
        <w:r>
          <w:rPr>
            <w:noProof/>
            <w:webHidden/>
          </w:rPr>
          <w:instrText xml:space="preserve"> PAGEREF _Toc192283707 \h </w:instrText>
        </w:r>
        <w:r>
          <w:rPr>
            <w:noProof/>
            <w:webHidden/>
          </w:rPr>
        </w:r>
        <w:r>
          <w:rPr>
            <w:noProof/>
            <w:webHidden/>
          </w:rPr>
          <w:fldChar w:fldCharType="separate"/>
        </w:r>
        <w:r>
          <w:rPr>
            <w:noProof/>
            <w:webHidden/>
          </w:rPr>
          <w:t>16</w:t>
        </w:r>
        <w:r>
          <w:rPr>
            <w:noProof/>
            <w:webHidden/>
          </w:rPr>
          <w:fldChar w:fldCharType="end"/>
        </w:r>
      </w:hyperlink>
    </w:p>
    <w:p w:rsidR="007B25A9" w:rsidRDefault="007B25A9" w14:paraId="57F3A3F0" w14:textId="3EE38608">
      <w:pPr>
        <w:pStyle w:val="TableofFigures"/>
        <w:tabs>
          <w:tab w:val="right" w:leader="dot" w:pos="9350"/>
        </w:tabs>
        <w:rPr>
          <w:rFonts w:asciiTheme="minorHAnsi" w:hAnsiTheme="minorHAnsi" w:eastAsiaTheme="minorEastAsia" w:cstheme="minorBidi"/>
          <w:caps w:val="0"/>
          <w:noProof/>
          <w:sz w:val="24"/>
          <w:szCs w:val="24"/>
        </w:rPr>
      </w:pPr>
      <w:hyperlink w:history="1" w:anchor="_Toc192283708">
        <w:r w:rsidRPr="00981C87">
          <w:rPr>
            <w:rStyle w:val="Hyperlink"/>
            <w:noProof/>
          </w:rPr>
          <w:t>Figure 13: Power Management PCB Final Assembly</w:t>
        </w:r>
        <w:r>
          <w:rPr>
            <w:noProof/>
            <w:webHidden/>
          </w:rPr>
          <w:tab/>
        </w:r>
        <w:r>
          <w:rPr>
            <w:noProof/>
            <w:webHidden/>
          </w:rPr>
          <w:fldChar w:fldCharType="begin"/>
        </w:r>
        <w:r>
          <w:rPr>
            <w:noProof/>
            <w:webHidden/>
          </w:rPr>
          <w:instrText xml:space="preserve"> PAGEREF _Toc192283708 \h </w:instrText>
        </w:r>
        <w:r>
          <w:rPr>
            <w:noProof/>
            <w:webHidden/>
          </w:rPr>
        </w:r>
        <w:r>
          <w:rPr>
            <w:noProof/>
            <w:webHidden/>
          </w:rPr>
          <w:fldChar w:fldCharType="separate"/>
        </w:r>
        <w:r>
          <w:rPr>
            <w:noProof/>
            <w:webHidden/>
          </w:rPr>
          <w:t>17</w:t>
        </w:r>
        <w:r>
          <w:rPr>
            <w:noProof/>
            <w:webHidden/>
          </w:rPr>
          <w:fldChar w:fldCharType="end"/>
        </w:r>
      </w:hyperlink>
    </w:p>
    <w:p w:rsidR="007B25A9" w:rsidRDefault="007B25A9" w14:paraId="38E5240D" w14:textId="183383A6">
      <w:pPr>
        <w:pStyle w:val="TableofFigures"/>
        <w:tabs>
          <w:tab w:val="right" w:leader="dot" w:pos="9350"/>
        </w:tabs>
        <w:rPr>
          <w:rFonts w:asciiTheme="minorHAnsi" w:hAnsiTheme="minorHAnsi" w:eastAsiaTheme="minorEastAsia" w:cstheme="minorBidi"/>
          <w:caps w:val="0"/>
          <w:noProof/>
          <w:sz w:val="24"/>
          <w:szCs w:val="24"/>
        </w:rPr>
      </w:pPr>
      <w:hyperlink w:history="1" w:anchor="_Toc192283709">
        <w:r w:rsidRPr="00981C87">
          <w:rPr>
            <w:rStyle w:val="Hyperlink"/>
            <w:noProof/>
          </w:rPr>
          <w:t>Figure 14: Power Management PCB Test Setup</w:t>
        </w:r>
        <w:r>
          <w:rPr>
            <w:noProof/>
            <w:webHidden/>
          </w:rPr>
          <w:tab/>
        </w:r>
        <w:r>
          <w:rPr>
            <w:noProof/>
            <w:webHidden/>
          </w:rPr>
          <w:fldChar w:fldCharType="begin"/>
        </w:r>
        <w:r>
          <w:rPr>
            <w:noProof/>
            <w:webHidden/>
          </w:rPr>
          <w:instrText xml:space="preserve"> PAGEREF _Toc192283709 \h </w:instrText>
        </w:r>
        <w:r>
          <w:rPr>
            <w:noProof/>
            <w:webHidden/>
          </w:rPr>
        </w:r>
        <w:r>
          <w:rPr>
            <w:noProof/>
            <w:webHidden/>
          </w:rPr>
          <w:fldChar w:fldCharType="separate"/>
        </w:r>
        <w:r>
          <w:rPr>
            <w:noProof/>
            <w:webHidden/>
          </w:rPr>
          <w:t>18</w:t>
        </w:r>
        <w:r>
          <w:rPr>
            <w:noProof/>
            <w:webHidden/>
          </w:rPr>
          <w:fldChar w:fldCharType="end"/>
        </w:r>
      </w:hyperlink>
    </w:p>
    <w:p w:rsidR="007B25A9" w:rsidRDefault="007B25A9" w14:paraId="49A4D5D9" w14:textId="777FE1EE">
      <w:pPr>
        <w:pStyle w:val="TableofFigures"/>
        <w:tabs>
          <w:tab w:val="right" w:leader="dot" w:pos="9350"/>
        </w:tabs>
        <w:rPr>
          <w:rFonts w:asciiTheme="minorHAnsi" w:hAnsiTheme="minorHAnsi" w:eastAsiaTheme="minorEastAsia" w:cstheme="minorBidi"/>
          <w:caps w:val="0"/>
          <w:noProof/>
          <w:sz w:val="24"/>
          <w:szCs w:val="24"/>
        </w:rPr>
      </w:pPr>
      <w:hyperlink w:history="1" w:anchor="_Toc192283710">
        <w:r w:rsidRPr="00981C87">
          <w:rPr>
            <w:rStyle w:val="Hyperlink"/>
            <w:noProof/>
          </w:rPr>
          <w:t>Figure 15: Battery Discharge Setup</w:t>
        </w:r>
        <w:r>
          <w:rPr>
            <w:noProof/>
            <w:webHidden/>
          </w:rPr>
          <w:tab/>
        </w:r>
        <w:r>
          <w:rPr>
            <w:noProof/>
            <w:webHidden/>
          </w:rPr>
          <w:fldChar w:fldCharType="begin"/>
        </w:r>
        <w:r>
          <w:rPr>
            <w:noProof/>
            <w:webHidden/>
          </w:rPr>
          <w:instrText xml:space="preserve"> PAGEREF _Toc192283710 \h </w:instrText>
        </w:r>
        <w:r>
          <w:rPr>
            <w:noProof/>
            <w:webHidden/>
          </w:rPr>
        </w:r>
        <w:r>
          <w:rPr>
            <w:noProof/>
            <w:webHidden/>
          </w:rPr>
          <w:fldChar w:fldCharType="separate"/>
        </w:r>
        <w:r>
          <w:rPr>
            <w:noProof/>
            <w:webHidden/>
          </w:rPr>
          <w:t>18</w:t>
        </w:r>
        <w:r>
          <w:rPr>
            <w:noProof/>
            <w:webHidden/>
          </w:rPr>
          <w:fldChar w:fldCharType="end"/>
        </w:r>
      </w:hyperlink>
    </w:p>
    <w:p w:rsidR="007B25A9" w:rsidRDefault="007B25A9" w14:paraId="53ACB87A" w14:textId="23834C41">
      <w:pPr>
        <w:pStyle w:val="TableofFigures"/>
        <w:tabs>
          <w:tab w:val="right" w:leader="dot" w:pos="9350"/>
        </w:tabs>
        <w:rPr>
          <w:rFonts w:asciiTheme="minorHAnsi" w:hAnsiTheme="minorHAnsi" w:eastAsiaTheme="minorEastAsia" w:cstheme="minorBidi"/>
          <w:caps w:val="0"/>
          <w:noProof/>
          <w:sz w:val="24"/>
          <w:szCs w:val="24"/>
        </w:rPr>
      </w:pPr>
      <w:hyperlink w:history="1" w:anchor="_Toc192283711">
        <w:r w:rsidRPr="00981C87">
          <w:rPr>
            <w:rStyle w:val="Hyperlink"/>
            <w:noProof/>
          </w:rPr>
          <w:t>Figure 16: Digital Domain Voltage Ripple</w:t>
        </w:r>
        <w:r>
          <w:rPr>
            <w:noProof/>
            <w:webHidden/>
          </w:rPr>
          <w:tab/>
        </w:r>
        <w:r>
          <w:rPr>
            <w:noProof/>
            <w:webHidden/>
          </w:rPr>
          <w:fldChar w:fldCharType="begin"/>
        </w:r>
        <w:r>
          <w:rPr>
            <w:noProof/>
            <w:webHidden/>
          </w:rPr>
          <w:instrText xml:space="preserve"> PAGEREF _Toc192283711 \h </w:instrText>
        </w:r>
        <w:r>
          <w:rPr>
            <w:noProof/>
            <w:webHidden/>
          </w:rPr>
        </w:r>
        <w:r>
          <w:rPr>
            <w:noProof/>
            <w:webHidden/>
          </w:rPr>
          <w:fldChar w:fldCharType="separate"/>
        </w:r>
        <w:r>
          <w:rPr>
            <w:noProof/>
            <w:webHidden/>
          </w:rPr>
          <w:t>20</w:t>
        </w:r>
        <w:r>
          <w:rPr>
            <w:noProof/>
            <w:webHidden/>
          </w:rPr>
          <w:fldChar w:fldCharType="end"/>
        </w:r>
      </w:hyperlink>
    </w:p>
    <w:p w:rsidR="007B25A9" w:rsidRDefault="007B25A9" w14:paraId="242E0793" w14:textId="51E7DF29">
      <w:pPr>
        <w:pStyle w:val="TableofFigures"/>
        <w:tabs>
          <w:tab w:val="right" w:leader="dot" w:pos="9350"/>
        </w:tabs>
        <w:rPr>
          <w:rFonts w:asciiTheme="minorHAnsi" w:hAnsiTheme="minorHAnsi" w:eastAsiaTheme="minorEastAsia" w:cstheme="minorBidi"/>
          <w:caps w:val="0"/>
          <w:noProof/>
          <w:sz w:val="24"/>
          <w:szCs w:val="24"/>
        </w:rPr>
      </w:pPr>
      <w:hyperlink w:history="1" w:anchor="_Toc192283712">
        <w:r w:rsidRPr="00981C87">
          <w:rPr>
            <w:rStyle w:val="Hyperlink"/>
            <w:noProof/>
          </w:rPr>
          <w:t>Figure 17: Power -2.5V Bring Up Time</w:t>
        </w:r>
        <w:r>
          <w:rPr>
            <w:noProof/>
            <w:webHidden/>
          </w:rPr>
          <w:tab/>
        </w:r>
        <w:r>
          <w:rPr>
            <w:noProof/>
            <w:webHidden/>
          </w:rPr>
          <w:fldChar w:fldCharType="begin"/>
        </w:r>
        <w:r>
          <w:rPr>
            <w:noProof/>
            <w:webHidden/>
          </w:rPr>
          <w:instrText xml:space="preserve"> PAGEREF _Toc192283712 \h </w:instrText>
        </w:r>
        <w:r>
          <w:rPr>
            <w:noProof/>
            <w:webHidden/>
          </w:rPr>
        </w:r>
        <w:r>
          <w:rPr>
            <w:noProof/>
            <w:webHidden/>
          </w:rPr>
          <w:fldChar w:fldCharType="separate"/>
        </w:r>
        <w:r>
          <w:rPr>
            <w:noProof/>
            <w:webHidden/>
          </w:rPr>
          <w:t>21</w:t>
        </w:r>
        <w:r>
          <w:rPr>
            <w:noProof/>
            <w:webHidden/>
          </w:rPr>
          <w:fldChar w:fldCharType="end"/>
        </w:r>
      </w:hyperlink>
    </w:p>
    <w:p w:rsidR="007B25A9" w:rsidRDefault="007B25A9" w14:paraId="14E5516C" w14:textId="17DA5989">
      <w:pPr>
        <w:pStyle w:val="TableofFigures"/>
        <w:tabs>
          <w:tab w:val="right" w:leader="dot" w:pos="9350"/>
        </w:tabs>
        <w:rPr>
          <w:rFonts w:asciiTheme="minorHAnsi" w:hAnsiTheme="minorHAnsi" w:eastAsiaTheme="minorEastAsia" w:cstheme="minorBidi"/>
          <w:caps w:val="0"/>
          <w:noProof/>
          <w:sz w:val="24"/>
          <w:szCs w:val="24"/>
        </w:rPr>
      </w:pPr>
      <w:hyperlink w:history="1" w:anchor="_Toc192283713">
        <w:r w:rsidRPr="00981C87">
          <w:rPr>
            <w:rStyle w:val="Hyperlink"/>
            <w:noProof/>
          </w:rPr>
          <w:t>Figure 18: AFE PCB Simple Block Diagram</w:t>
        </w:r>
        <w:r>
          <w:rPr>
            <w:noProof/>
            <w:webHidden/>
          </w:rPr>
          <w:tab/>
        </w:r>
        <w:r>
          <w:rPr>
            <w:noProof/>
            <w:webHidden/>
          </w:rPr>
          <w:fldChar w:fldCharType="begin"/>
        </w:r>
        <w:r>
          <w:rPr>
            <w:noProof/>
            <w:webHidden/>
          </w:rPr>
          <w:instrText xml:space="preserve"> PAGEREF _Toc192283713 \h </w:instrText>
        </w:r>
        <w:r>
          <w:rPr>
            <w:noProof/>
            <w:webHidden/>
          </w:rPr>
        </w:r>
        <w:r>
          <w:rPr>
            <w:noProof/>
            <w:webHidden/>
          </w:rPr>
          <w:fldChar w:fldCharType="separate"/>
        </w:r>
        <w:r>
          <w:rPr>
            <w:noProof/>
            <w:webHidden/>
          </w:rPr>
          <w:t>22</w:t>
        </w:r>
        <w:r>
          <w:rPr>
            <w:noProof/>
            <w:webHidden/>
          </w:rPr>
          <w:fldChar w:fldCharType="end"/>
        </w:r>
      </w:hyperlink>
    </w:p>
    <w:p w:rsidR="007B25A9" w:rsidRDefault="007B25A9" w14:paraId="3C71467F" w14:textId="3CFA688A">
      <w:pPr>
        <w:pStyle w:val="TableofFigures"/>
        <w:tabs>
          <w:tab w:val="right" w:leader="dot" w:pos="9350"/>
        </w:tabs>
        <w:rPr>
          <w:rFonts w:asciiTheme="minorHAnsi" w:hAnsiTheme="minorHAnsi" w:eastAsiaTheme="minorEastAsia" w:cstheme="minorBidi"/>
          <w:caps w:val="0"/>
          <w:noProof/>
          <w:sz w:val="24"/>
          <w:szCs w:val="24"/>
        </w:rPr>
      </w:pPr>
      <w:hyperlink w:history="1" w:anchor="_Toc192283714">
        <w:r w:rsidRPr="00981C87">
          <w:rPr>
            <w:rStyle w:val="Hyperlink"/>
            <w:noProof/>
          </w:rPr>
          <w:t>Figure 19: AFE PCB Schematic Power &amp; I/O</w:t>
        </w:r>
        <w:r>
          <w:rPr>
            <w:noProof/>
            <w:webHidden/>
          </w:rPr>
          <w:tab/>
        </w:r>
        <w:r>
          <w:rPr>
            <w:noProof/>
            <w:webHidden/>
          </w:rPr>
          <w:fldChar w:fldCharType="begin"/>
        </w:r>
        <w:r>
          <w:rPr>
            <w:noProof/>
            <w:webHidden/>
          </w:rPr>
          <w:instrText xml:space="preserve"> PAGEREF _Toc192283714 \h </w:instrText>
        </w:r>
        <w:r>
          <w:rPr>
            <w:noProof/>
            <w:webHidden/>
          </w:rPr>
        </w:r>
        <w:r>
          <w:rPr>
            <w:noProof/>
            <w:webHidden/>
          </w:rPr>
          <w:fldChar w:fldCharType="separate"/>
        </w:r>
        <w:r>
          <w:rPr>
            <w:noProof/>
            <w:webHidden/>
          </w:rPr>
          <w:t>23</w:t>
        </w:r>
        <w:r>
          <w:rPr>
            <w:noProof/>
            <w:webHidden/>
          </w:rPr>
          <w:fldChar w:fldCharType="end"/>
        </w:r>
      </w:hyperlink>
    </w:p>
    <w:p w:rsidR="007B25A9" w:rsidRDefault="007B25A9" w14:paraId="60AA3AB2" w14:textId="77ED2B55">
      <w:pPr>
        <w:pStyle w:val="TableofFigures"/>
        <w:tabs>
          <w:tab w:val="right" w:leader="dot" w:pos="9350"/>
        </w:tabs>
        <w:rPr>
          <w:rFonts w:asciiTheme="minorHAnsi" w:hAnsiTheme="minorHAnsi" w:eastAsiaTheme="minorEastAsia" w:cstheme="minorBidi"/>
          <w:caps w:val="0"/>
          <w:noProof/>
          <w:sz w:val="24"/>
          <w:szCs w:val="24"/>
        </w:rPr>
      </w:pPr>
      <w:hyperlink w:history="1" w:anchor="_Toc192283715">
        <w:r w:rsidRPr="00981C87">
          <w:rPr>
            <w:rStyle w:val="Hyperlink"/>
            <w:noProof/>
          </w:rPr>
          <w:t>Figure 20: AFE PCB Schematic Output Items</w:t>
        </w:r>
        <w:r>
          <w:rPr>
            <w:noProof/>
            <w:webHidden/>
          </w:rPr>
          <w:tab/>
        </w:r>
        <w:r>
          <w:rPr>
            <w:noProof/>
            <w:webHidden/>
          </w:rPr>
          <w:fldChar w:fldCharType="begin"/>
        </w:r>
        <w:r>
          <w:rPr>
            <w:noProof/>
            <w:webHidden/>
          </w:rPr>
          <w:instrText xml:space="preserve"> PAGEREF _Toc192283715 \h </w:instrText>
        </w:r>
        <w:r>
          <w:rPr>
            <w:noProof/>
            <w:webHidden/>
          </w:rPr>
        </w:r>
        <w:r>
          <w:rPr>
            <w:noProof/>
            <w:webHidden/>
          </w:rPr>
          <w:fldChar w:fldCharType="separate"/>
        </w:r>
        <w:r>
          <w:rPr>
            <w:noProof/>
            <w:webHidden/>
          </w:rPr>
          <w:t>24</w:t>
        </w:r>
        <w:r>
          <w:rPr>
            <w:noProof/>
            <w:webHidden/>
          </w:rPr>
          <w:fldChar w:fldCharType="end"/>
        </w:r>
      </w:hyperlink>
    </w:p>
    <w:p w:rsidR="007B25A9" w:rsidRDefault="007B25A9" w14:paraId="7D9AA038" w14:textId="2F79FF57">
      <w:pPr>
        <w:pStyle w:val="TableofFigures"/>
        <w:tabs>
          <w:tab w:val="right" w:leader="dot" w:pos="9350"/>
        </w:tabs>
        <w:rPr>
          <w:rFonts w:asciiTheme="minorHAnsi" w:hAnsiTheme="minorHAnsi" w:eastAsiaTheme="minorEastAsia" w:cstheme="minorBidi"/>
          <w:caps w:val="0"/>
          <w:noProof/>
          <w:sz w:val="24"/>
          <w:szCs w:val="24"/>
        </w:rPr>
      </w:pPr>
      <w:hyperlink w:history="1" w:anchor="_Toc192283716">
        <w:r w:rsidRPr="00981C87">
          <w:rPr>
            <w:rStyle w:val="Hyperlink"/>
            <w:noProof/>
          </w:rPr>
          <w:t>Figure 21: AFE PCB Schematic Decoupling &amp; Passives</w:t>
        </w:r>
        <w:r>
          <w:rPr>
            <w:noProof/>
            <w:webHidden/>
          </w:rPr>
          <w:tab/>
        </w:r>
        <w:r>
          <w:rPr>
            <w:noProof/>
            <w:webHidden/>
          </w:rPr>
          <w:fldChar w:fldCharType="begin"/>
        </w:r>
        <w:r>
          <w:rPr>
            <w:noProof/>
            <w:webHidden/>
          </w:rPr>
          <w:instrText xml:space="preserve"> PAGEREF _Toc192283716 \h </w:instrText>
        </w:r>
        <w:r>
          <w:rPr>
            <w:noProof/>
            <w:webHidden/>
          </w:rPr>
        </w:r>
        <w:r>
          <w:rPr>
            <w:noProof/>
            <w:webHidden/>
          </w:rPr>
          <w:fldChar w:fldCharType="separate"/>
        </w:r>
        <w:r>
          <w:rPr>
            <w:noProof/>
            <w:webHidden/>
          </w:rPr>
          <w:t>24</w:t>
        </w:r>
        <w:r>
          <w:rPr>
            <w:noProof/>
            <w:webHidden/>
          </w:rPr>
          <w:fldChar w:fldCharType="end"/>
        </w:r>
      </w:hyperlink>
    </w:p>
    <w:p w:rsidR="007B25A9" w:rsidRDefault="007B25A9" w14:paraId="30017137" w14:textId="7C782387">
      <w:pPr>
        <w:pStyle w:val="TableofFigures"/>
        <w:tabs>
          <w:tab w:val="right" w:leader="dot" w:pos="9350"/>
        </w:tabs>
        <w:rPr>
          <w:rFonts w:asciiTheme="minorHAnsi" w:hAnsiTheme="minorHAnsi" w:eastAsiaTheme="minorEastAsia" w:cstheme="minorBidi"/>
          <w:caps w:val="0"/>
          <w:noProof/>
          <w:sz w:val="24"/>
          <w:szCs w:val="24"/>
        </w:rPr>
      </w:pPr>
      <w:hyperlink w:history="1" w:anchor="_Toc192283717">
        <w:r w:rsidRPr="00981C87">
          <w:rPr>
            <w:rStyle w:val="Hyperlink"/>
            <w:noProof/>
          </w:rPr>
          <w:t>Figure 22: AFE PCB Circuit Side View</w:t>
        </w:r>
        <w:r>
          <w:rPr>
            <w:noProof/>
            <w:webHidden/>
          </w:rPr>
          <w:tab/>
        </w:r>
        <w:r>
          <w:rPr>
            <w:noProof/>
            <w:webHidden/>
          </w:rPr>
          <w:fldChar w:fldCharType="begin"/>
        </w:r>
        <w:r>
          <w:rPr>
            <w:noProof/>
            <w:webHidden/>
          </w:rPr>
          <w:instrText xml:space="preserve"> PAGEREF _Toc192283717 \h </w:instrText>
        </w:r>
        <w:r>
          <w:rPr>
            <w:noProof/>
            <w:webHidden/>
          </w:rPr>
        </w:r>
        <w:r>
          <w:rPr>
            <w:noProof/>
            <w:webHidden/>
          </w:rPr>
          <w:fldChar w:fldCharType="separate"/>
        </w:r>
        <w:r>
          <w:rPr>
            <w:noProof/>
            <w:webHidden/>
          </w:rPr>
          <w:t>25</w:t>
        </w:r>
        <w:r>
          <w:rPr>
            <w:noProof/>
            <w:webHidden/>
          </w:rPr>
          <w:fldChar w:fldCharType="end"/>
        </w:r>
      </w:hyperlink>
    </w:p>
    <w:p w:rsidR="007B25A9" w:rsidRDefault="007B25A9" w14:paraId="426121F9" w14:textId="3216C7CE">
      <w:pPr>
        <w:pStyle w:val="TableofFigures"/>
        <w:tabs>
          <w:tab w:val="right" w:leader="dot" w:pos="9350"/>
        </w:tabs>
        <w:rPr>
          <w:rFonts w:asciiTheme="minorHAnsi" w:hAnsiTheme="minorHAnsi" w:eastAsiaTheme="minorEastAsia" w:cstheme="minorBidi"/>
          <w:caps w:val="0"/>
          <w:noProof/>
          <w:sz w:val="24"/>
          <w:szCs w:val="24"/>
        </w:rPr>
      </w:pPr>
      <w:hyperlink w:history="1" w:anchor="_Toc192283718">
        <w:r w:rsidRPr="00981C87">
          <w:rPr>
            <w:rStyle w:val="Hyperlink"/>
            <w:noProof/>
          </w:rPr>
          <w:t>Figure 23: AFE PCB Component Side View</w:t>
        </w:r>
        <w:r>
          <w:rPr>
            <w:noProof/>
            <w:webHidden/>
          </w:rPr>
          <w:tab/>
        </w:r>
        <w:r>
          <w:rPr>
            <w:noProof/>
            <w:webHidden/>
          </w:rPr>
          <w:fldChar w:fldCharType="begin"/>
        </w:r>
        <w:r>
          <w:rPr>
            <w:noProof/>
            <w:webHidden/>
          </w:rPr>
          <w:instrText xml:space="preserve"> PAGEREF _Toc192283718 \h </w:instrText>
        </w:r>
        <w:r>
          <w:rPr>
            <w:noProof/>
            <w:webHidden/>
          </w:rPr>
        </w:r>
        <w:r>
          <w:rPr>
            <w:noProof/>
            <w:webHidden/>
          </w:rPr>
          <w:fldChar w:fldCharType="separate"/>
        </w:r>
        <w:r>
          <w:rPr>
            <w:noProof/>
            <w:webHidden/>
          </w:rPr>
          <w:t>26</w:t>
        </w:r>
        <w:r>
          <w:rPr>
            <w:noProof/>
            <w:webHidden/>
          </w:rPr>
          <w:fldChar w:fldCharType="end"/>
        </w:r>
      </w:hyperlink>
    </w:p>
    <w:p w:rsidR="007B25A9" w:rsidRDefault="007B25A9" w14:paraId="236122E1" w14:textId="0B2E8F24">
      <w:pPr>
        <w:pStyle w:val="TableofFigures"/>
        <w:tabs>
          <w:tab w:val="right" w:leader="dot" w:pos="9350"/>
        </w:tabs>
        <w:rPr>
          <w:rFonts w:asciiTheme="minorHAnsi" w:hAnsiTheme="minorHAnsi" w:eastAsiaTheme="minorEastAsia" w:cstheme="minorBidi"/>
          <w:caps w:val="0"/>
          <w:noProof/>
          <w:sz w:val="24"/>
          <w:szCs w:val="24"/>
        </w:rPr>
      </w:pPr>
      <w:hyperlink w:history="1" w:anchor="_Toc192283719">
        <w:r w:rsidRPr="00981C87">
          <w:rPr>
            <w:rStyle w:val="Hyperlink"/>
            <w:noProof/>
          </w:rPr>
          <w:t>Figure 24: AFE PCB Test Setup</w:t>
        </w:r>
        <w:r>
          <w:rPr>
            <w:noProof/>
            <w:webHidden/>
          </w:rPr>
          <w:tab/>
        </w:r>
        <w:r>
          <w:rPr>
            <w:noProof/>
            <w:webHidden/>
          </w:rPr>
          <w:fldChar w:fldCharType="begin"/>
        </w:r>
        <w:r>
          <w:rPr>
            <w:noProof/>
            <w:webHidden/>
          </w:rPr>
          <w:instrText xml:space="preserve"> PAGEREF _Toc192283719 \h </w:instrText>
        </w:r>
        <w:r>
          <w:rPr>
            <w:noProof/>
            <w:webHidden/>
          </w:rPr>
        </w:r>
        <w:r>
          <w:rPr>
            <w:noProof/>
            <w:webHidden/>
          </w:rPr>
          <w:fldChar w:fldCharType="separate"/>
        </w:r>
        <w:r>
          <w:rPr>
            <w:noProof/>
            <w:webHidden/>
          </w:rPr>
          <w:t>28</w:t>
        </w:r>
        <w:r>
          <w:rPr>
            <w:noProof/>
            <w:webHidden/>
          </w:rPr>
          <w:fldChar w:fldCharType="end"/>
        </w:r>
      </w:hyperlink>
    </w:p>
    <w:p w:rsidR="007B25A9" w:rsidRDefault="007B25A9" w14:paraId="6083C7E9" w14:textId="0739E885">
      <w:pPr>
        <w:pStyle w:val="TableofFigures"/>
        <w:tabs>
          <w:tab w:val="right" w:leader="dot" w:pos="9350"/>
        </w:tabs>
        <w:rPr>
          <w:rFonts w:asciiTheme="minorHAnsi" w:hAnsiTheme="minorHAnsi" w:eastAsiaTheme="minorEastAsia" w:cstheme="minorBidi"/>
          <w:caps w:val="0"/>
          <w:noProof/>
          <w:sz w:val="24"/>
          <w:szCs w:val="24"/>
        </w:rPr>
      </w:pPr>
      <w:hyperlink w:history="1" w:anchor="_Toc192283720">
        <w:r w:rsidRPr="00981C87">
          <w:rPr>
            <w:rStyle w:val="Hyperlink"/>
            <w:noProof/>
          </w:rPr>
          <w:t>Figure 25: AFE PCB Final Assembly</w:t>
        </w:r>
        <w:r>
          <w:rPr>
            <w:noProof/>
            <w:webHidden/>
          </w:rPr>
          <w:tab/>
        </w:r>
        <w:r>
          <w:rPr>
            <w:noProof/>
            <w:webHidden/>
          </w:rPr>
          <w:fldChar w:fldCharType="begin"/>
        </w:r>
        <w:r>
          <w:rPr>
            <w:noProof/>
            <w:webHidden/>
          </w:rPr>
          <w:instrText xml:space="preserve"> PAGEREF _Toc192283720 \h </w:instrText>
        </w:r>
        <w:r>
          <w:rPr>
            <w:noProof/>
            <w:webHidden/>
          </w:rPr>
        </w:r>
        <w:r>
          <w:rPr>
            <w:noProof/>
            <w:webHidden/>
          </w:rPr>
          <w:fldChar w:fldCharType="separate"/>
        </w:r>
        <w:r>
          <w:rPr>
            <w:noProof/>
            <w:webHidden/>
          </w:rPr>
          <w:t>29</w:t>
        </w:r>
        <w:r>
          <w:rPr>
            <w:noProof/>
            <w:webHidden/>
          </w:rPr>
          <w:fldChar w:fldCharType="end"/>
        </w:r>
      </w:hyperlink>
    </w:p>
    <w:p w:rsidR="007B25A9" w:rsidRDefault="007B25A9" w14:paraId="3A991BFF" w14:textId="246E62B2">
      <w:pPr>
        <w:pStyle w:val="TableofFigures"/>
        <w:tabs>
          <w:tab w:val="right" w:leader="dot" w:pos="9350"/>
        </w:tabs>
        <w:rPr>
          <w:rFonts w:asciiTheme="minorHAnsi" w:hAnsiTheme="minorHAnsi" w:eastAsiaTheme="minorEastAsia" w:cstheme="minorBidi"/>
          <w:caps w:val="0"/>
          <w:noProof/>
          <w:sz w:val="24"/>
          <w:szCs w:val="24"/>
        </w:rPr>
      </w:pPr>
      <w:hyperlink w:history="1" w:anchor="_Toc192283721">
        <w:r w:rsidRPr="00981C87">
          <w:rPr>
            <w:rStyle w:val="Hyperlink"/>
            <w:noProof/>
          </w:rPr>
          <w:t>Figure 26: Microcontroller PCB Schematic</w:t>
        </w:r>
        <w:r>
          <w:rPr>
            <w:noProof/>
            <w:webHidden/>
          </w:rPr>
          <w:tab/>
        </w:r>
        <w:r>
          <w:rPr>
            <w:noProof/>
            <w:webHidden/>
          </w:rPr>
          <w:fldChar w:fldCharType="begin"/>
        </w:r>
        <w:r>
          <w:rPr>
            <w:noProof/>
            <w:webHidden/>
          </w:rPr>
          <w:instrText xml:space="preserve"> PAGEREF _Toc192283721 \h </w:instrText>
        </w:r>
        <w:r>
          <w:rPr>
            <w:noProof/>
            <w:webHidden/>
          </w:rPr>
        </w:r>
        <w:r>
          <w:rPr>
            <w:noProof/>
            <w:webHidden/>
          </w:rPr>
          <w:fldChar w:fldCharType="separate"/>
        </w:r>
        <w:r>
          <w:rPr>
            <w:noProof/>
            <w:webHidden/>
          </w:rPr>
          <w:t>30</w:t>
        </w:r>
        <w:r>
          <w:rPr>
            <w:noProof/>
            <w:webHidden/>
          </w:rPr>
          <w:fldChar w:fldCharType="end"/>
        </w:r>
      </w:hyperlink>
    </w:p>
    <w:p w:rsidR="007B25A9" w:rsidRDefault="007B25A9" w14:paraId="1ED3E420" w14:textId="68C9FA49">
      <w:pPr>
        <w:pStyle w:val="TableofFigures"/>
        <w:tabs>
          <w:tab w:val="right" w:leader="dot" w:pos="9350"/>
        </w:tabs>
        <w:rPr>
          <w:rFonts w:asciiTheme="minorHAnsi" w:hAnsiTheme="minorHAnsi" w:eastAsiaTheme="minorEastAsia" w:cstheme="minorBidi"/>
          <w:caps w:val="0"/>
          <w:noProof/>
          <w:sz w:val="24"/>
          <w:szCs w:val="24"/>
        </w:rPr>
      </w:pPr>
      <w:hyperlink w:history="1" w:anchor="_Toc192283722">
        <w:r w:rsidRPr="00981C87">
          <w:rPr>
            <w:rStyle w:val="Hyperlink"/>
            <w:noProof/>
          </w:rPr>
          <w:t>Figure 27: Microcontroller PCB Simple Block Diagram</w:t>
        </w:r>
        <w:r>
          <w:rPr>
            <w:noProof/>
            <w:webHidden/>
          </w:rPr>
          <w:tab/>
        </w:r>
        <w:r>
          <w:rPr>
            <w:noProof/>
            <w:webHidden/>
          </w:rPr>
          <w:fldChar w:fldCharType="begin"/>
        </w:r>
        <w:r>
          <w:rPr>
            <w:noProof/>
            <w:webHidden/>
          </w:rPr>
          <w:instrText xml:space="preserve"> PAGEREF _Toc192283722 \h </w:instrText>
        </w:r>
        <w:r>
          <w:rPr>
            <w:noProof/>
            <w:webHidden/>
          </w:rPr>
        </w:r>
        <w:r>
          <w:rPr>
            <w:noProof/>
            <w:webHidden/>
          </w:rPr>
          <w:fldChar w:fldCharType="separate"/>
        </w:r>
        <w:r>
          <w:rPr>
            <w:noProof/>
            <w:webHidden/>
          </w:rPr>
          <w:t>31</w:t>
        </w:r>
        <w:r>
          <w:rPr>
            <w:noProof/>
            <w:webHidden/>
          </w:rPr>
          <w:fldChar w:fldCharType="end"/>
        </w:r>
      </w:hyperlink>
    </w:p>
    <w:p w:rsidR="007B25A9" w:rsidRDefault="007B25A9" w14:paraId="41E354F9" w14:textId="2BC697C8">
      <w:pPr>
        <w:pStyle w:val="TableofFigures"/>
        <w:tabs>
          <w:tab w:val="right" w:leader="dot" w:pos="9350"/>
        </w:tabs>
        <w:rPr>
          <w:rFonts w:asciiTheme="minorHAnsi" w:hAnsiTheme="minorHAnsi" w:eastAsiaTheme="minorEastAsia" w:cstheme="minorBidi"/>
          <w:caps w:val="0"/>
          <w:noProof/>
          <w:sz w:val="24"/>
          <w:szCs w:val="24"/>
        </w:rPr>
      </w:pPr>
      <w:hyperlink w:history="1" w:anchor="_Toc192283723">
        <w:r w:rsidRPr="00981C87">
          <w:rPr>
            <w:rStyle w:val="Hyperlink"/>
            <w:noProof/>
          </w:rPr>
          <w:t>Figure 28: Microcontroller PCB Circuit Side View</w:t>
        </w:r>
        <w:r>
          <w:rPr>
            <w:noProof/>
            <w:webHidden/>
          </w:rPr>
          <w:tab/>
        </w:r>
        <w:r>
          <w:rPr>
            <w:noProof/>
            <w:webHidden/>
          </w:rPr>
          <w:fldChar w:fldCharType="begin"/>
        </w:r>
        <w:r>
          <w:rPr>
            <w:noProof/>
            <w:webHidden/>
          </w:rPr>
          <w:instrText xml:space="preserve"> PAGEREF _Toc192283723 \h </w:instrText>
        </w:r>
        <w:r>
          <w:rPr>
            <w:noProof/>
            <w:webHidden/>
          </w:rPr>
        </w:r>
        <w:r>
          <w:rPr>
            <w:noProof/>
            <w:webHidden/>
          </w:rPr>
          <w:fldChar w:fldCharType="separate"/>
        </w:r>
        <w:r>
          <w:rPr>
            <w:noProof/>
            <w:webHidden/>
          </w:rPr>
          <w:t>32</w:t>
        </w:r>
        <w:r>
          <w:rPr>
            <w:noProof/>
            <w:webHidden/>
          </w:rPr>
          <w:fldChar w:fldCharType="end"/>
        </w:r>
      </w:hyperlink>
    </w:p>
    <w:p w:rsidR="007B25A9" w:rsidRDefault="007B25A9" w14:paraId="493FBAE2" w14:textId="715E10E2">
      <w:pPr>
        <w:pStyle w:val="TableofFigures"/>
        <w:tabs>
          <w:tab w:val="right" w:leader="dot" w:pos="9350"/>
        </w:tabs>
        <w:rPr>
          <w:rFonts w:asciiTheme="minorHAnsi" w:hAnsiTheme="minorHAnsi" w:eastAsiaTheme="minorEastAsia" w:cstheme="minorBidi"/>
          <w:caps w:val="0"/>
          <w:noProof/>
          <w:sz w:val="24"/>
          <w:szCs w:val="24"/>
        </w:rPr>
      </w:pPr>
      <w:hyperlink w:history="1" w:anchor="_Toc192283724">
        <w:r w:rsidRPr="00981C87">
          <w:rPr>
            <w:rStyle w:val="Hyperlink"/>
            <w:noProof/>
          </w:rPr>
          <w:t>Figure 29: Microcontroller PCB Component Side View</w:t>
        </w:r>
        <w:r>
          <w:rPr>
            <w:noProof/>
            <w:webHidden/>
          </w:rPr>
          <w:tab/>
        </w:r>
        <w:r>
          <w:rPr>
            <w:noProof/>
            <w:webHidden/>
          </w:rPr>
          <w:fldChar w:fldCharType="begin"/>
        </w:r>
        <w:r>
          <w:rPr>
            <w:noProof/>
            <w:webHidden/>
          </w:rPr>
          <w:instrText xml:space="preserve"> PAGEREF _Toc192283724 \h </w:instrText>
        </w:r>
        <w:r>
          <w:rPr>
            <w:noProof/>
            <w:webHidden/>
          </w:rPr>
        </w:r>
        <w:r>
          <w:rPr>
            <w:noProof/>
            <w:webHidden/>
          </w:rPr>
          <w:fldChar w:fldCharType="separate"/>
        </w:r>
        <w:r>
          <w:rPr>
            <w:noProof/>
            <w:webHidden/>
          </w:rPr>
          <w:t>33</w:t>
        </w:r>
        <w:r>
          <w:rPr>
            <w:noProof/>
            <w:webHidden/>
          </w:rPr>
          <w:fldChar w:fldCharType="end"/>
        </w:r>
      </w:hyperlink>
    </w:p>
    <w:p w:rsidR="007B25A9" w:rsidRDefault="007B25A9" w14:paraId="2CF1558E" w14:textId="488AA3D4">
      <w:pPr>
        <w:pStyle w:val="TableofFigures"/>
        <w:tabs>
          <w:tab w:val="right" w:leader="dot" w:pos="9350"/>
        </w:tabs>
        <w:rPr>
          <w:rFonts w:asciiTheme="minorHAnsi" w:hAnsiTheme="minorHAnsi" w:eastAsiaTheme="minorEastAsia" w:cstheme="minorBidi"/>
          <w:caps w:val="0"/>
          <w:noProof/>
          <w:sz w:val="24"/>
          <w:szCs w:val="24"/>
        </w:rPr>
      </w:pPr>
      <w:hyperlink w:history="1" w:anchor="_Toc192283725">
        <w:r w:rsidRPr="00981C87">
          <w:rPr>
            <w:rStyle w:val="Hyperlink"/>
            <w:noProof/>
          </w:rPr>
          <w:t>Figure 30: Microcontroller PCB 3D Rendering</w:t>
        </w:r>
        <w:r>
          <w:rPr>
            <w:noProof/>
            <w:webHidden/>
          </w:rPr>
          <w:tab/>
        </w:r>
        <w:r>
          <w:rPr>
            <w:noProof/>
            <w:webHidden/>
          </w:rPr>
          <w:fldChar w:fldCharType="begin"/>
        </w:r>
        <w:r>
          <w:rPr>
            <w:noProof/>
            <w:webHidden/>
          </w:rPr>
          <w:instrText xml:space="preserve"> PAGEREF _Toc192283725 \h </w:instrText>
        </w:r>
        <w:r>
          <w:rPr>
            <w:noProof/>
            <w:webHidden/>
          </w:rPr>
        </w:r>
        <w:r>
          <w:rPr>
            <w:noProof/>
            <w:webHidden/>
          </w:rPr>
          <w:fldChar w:fldCharType="separate"/>
        </w:r>
        <w:r>
          <w:rPr>
            <w:noProof/>
            <w:webHidden/>
          </w:rPr>
          <w:t>34</w:t>
        </w:r>
        <w:r>
          <w:rPr>
            <w:noProof/>
            <w:webHidden/>
          </w:rPr>
          <w:fldChar w:fldCharType="end"/>
        </w:r>
      </w:hyperlink>
    </w:p>
    <w:p w:rsidR="007B25A9" w:rsidRDefault="007B25A9" w14:paraId="416C002D" w14:textId="3BE1ED01">
      <w:pPr>
        <w:pStyle w:val="TableofFigures"/>
        <w:tabs>
          <w:tab w:val="right" w:leader="dot" w:pos="9350"/>
        </w:tabs>
        <w:rPr>
          <w:rFonts w:asciiTheme="minorHAnsi" w:hAnsiTheme="minorHAnsi" w:eastAsiaTheme="minorEastAsia" w:cstheme="minorBidi"/>
          <w:caps w:val="0"/>
          <w:noProof/>
          <w:sz w:val="24"/>
          <w:szCs w:val="24"/>
        </w:rPr>
      </w:pPr>
      <w:hyperlink w:history="1" w:anchor="_Toc192283726">
        <w:r w:rsidRPr="00981C87">
          <w:rPr>
            <w:rStyle w:val="Hyperlink"/>
            <w:noProof/>
          </w:rPr>
          <w:t>Figure 31: Microcontroller PCB Final Assembly</w:t>
        </w:r>
        <w:r>
          <w:rPr>
            <w:noProof/>
            <w:webHidden/>
          </w:rPr>
          <w:tab/>
        </w:r>
        <w:r>
          <w:rPr>
            <w:noProof/>
            <w:webHidden/>
          </w:rPr>
          <w:fldChar w:fldCharType="begin"/>
        </w:r>
        <w:r>
          <w:rPr>
            <w:noProof/>
            <w:webHidden/>
          </w:rPr>
          <w:instrText xml:space="preserve"> PAGEREF _Toc192283726 \h </w:instrText>
        </w:r>
        <w:r>
          <w:rPr>
            <w:noProof/>
            <w:webHidden/>
          </w:rPr>
        </w:r>
        <w:r>
          <w:rPr>
            <w:noProof/>
            <w:webHidden/>
          </w:rPr>
          <w:fldChar w:fldCharType="separate"/>
        </w:r>
        <w:r>
          <w:rPr>
            <w:noProof/>
            <w:webHidden/>
          </w:rPr>
          <w:t>35</w:t>
        </w:r>
        <w:r>
          <w:rPr>
            <w:noProof/>
            <w:webHidden/>
          </w:rPr>
          <w:fldChar w:fldCharType="end"/>
        </w:r>
      </w:hyperlink>
    </w:p>
    <w:p w:rsidR="007B25A9" w:rsidRDefault="007B25A9" w14:paraId="674FA526" w14:textId="6C091698">
      <w:pPr>
        <w:pStyle w:val="TableofFigures"/>
        <w:tabs>
          <w:tab w:val="right" w:leader="dot" w:pos="9350"/>
        </w:tabs>
        <w:rPr>
          <w:rFonts w:asciiTheme="minorHAnsi" w:hAnsiTheme="minorHAnsi" w:eastAsiaTheme="minorEastAsia" w:cstheme="minorBidi"/>
          <w:caps w:val="0"/>
          <w:noProof/>
          <w:sz w:val="24"/>
          <w:szCs w:val="24"/>
        </w:rPr>
      </w:pPr>
      <w:hyperlink w:history="1" w:anchor="_Toc192283727">
        <w:r w:rsidRPr="00981C87">
          <w:rPr>
            <w:rStyle w:val="Hyperlink"/>
            <w:noProof/>
          </w:rPr>
          <w:t>Figure 32: Microcontroller PCB Flash Test</w:t>
        </w:r>
        <w:r>
          <w:rPr>
            <w:noProof/>
            <w:webHidden/>
          </w:rPr>
          <w:tab/>
        </w:r>
        <w:r>
          <w:rPr>
            <w:noProof/>
            <w:webHidden/>
          </w:rPr>
          <w:fldChar w:fldCharType="begin"/>
        </w:r>
        <w:r>
          <w:rPr>
            <w:noProof/>
            <w:webHidden/>
          </w:rPr>
          <w:instrText xml:space="preserve"> PAGEREF _Toc192283727 \h </w:instrText>
        </w:r>
        <w:r>
          <w:rPr>
            <w:noProof/>
            <w:webHidden/>
          </w:rPr>
        </w:r>
        <w:r>
          <w:rPr>
            <w:noProof/>
            <w:webHidden/>
          </w:rPr>
          <w:fldChar w:fldCharType="separate"/>
        </w:r>
        <w:r>
          <w:rPr>
            <w:noProof/>
            <w:webHidden/>
          </w:rPr>
          <w:t>37</w:t>
        </w:r>
        <w:r>
          <w:rPr>
            <w:noProof/>
            <w:webHidden/>
          </w:rPr>
          <w:fldChar w:fldCharType="end"/>
        </w:r>
      </w:hyperlink>
    </w:p>
    <w:p w:rsidR="007B25A9" w:rsidRDefault="007B25A9" w14:paraId="757F84BC" w14:textId="53C8BD08">
      <w:pPr>
        <w:pStyle w:val="TableofFigures"/>
        <w:tabs>
          <w:tab w:val="right" w:leader="dot" w:pos="9350"/>
        </w:tabs>
        <w:rPr>
          <w:rFonts w:asciiTheme="minorHAnsi" w:hAnsiTheme="minorHAnsi" w:eastAsiaTheme="minorEastAsia" w:cstheme="minorBidi"/>
          <w:caps w:val="0"/>
          <w:noProof/>
          <w:sz w:val="24"/>
          <w:szCs w:val="24"/>
        </w:rPr>
      </w:pPr>
      <w:hyperlink w:history="1" w:anchor="_Toc192283728">
        <w:r w:rsidRPr="00981C87">
          <w:rPr>
            <w:rStyle w:val="Hyperlink"/>
            <w:noProof/>
          </w:rPr>
          <w:t>Figure 33: Integration Wiring Diagram</w:t>
        </w:r>
        <w:r>
          <w:rPr>
            <w:noProof/>
            <w:webHidden/>
          </w:rPr>
          <w:tab/>
        </w:r>
        <w:r>
          <w:rPr>
            <w:noProof/>
            <w:webHidden/>
          </w:rPr>
          <w:fldChar w:fldCharType="begin"/>
        </w:r>
        <w:r>
          <w:rPr>
            <w:noProof/>
            <w:webHidden/>
          </w:rPr>
          <w:instrText xml:space="preserve"> PAGEREF _Toc192283728 \h </w:instrText>
        </w:r>
        <w:r>
          <w:rPr>
            <w:noProof/>
            <w:webHidden/>
          </w:rPr>
        </w:r>
        <w:r>
          <w:rPr>
            <w:noProof/>
            <w:webHidden/>
          </w:rPr>
          <w:fldChar w:fldCharType="separate"/>
        </w:r>
        <w:r>
          <w:rPr>
            <w:noProof/>
            <w:webHidden/>
          </w:rPr>
          <w:t>38</w:t>
        </w:r>
        <w:r>
          <w:rPr>
            <w:noProof/>
            <w:webHidden/>
          </w:rPr>
          <w:fldChar w:fldCharType="end"/>
        </w:r>
      </w:hyperlink>
    </w:p>
    <w:p w:rsidR="007B25A9" w:rsidRDefault="007B25A9" w14:paraId="381409A6" w14:textId="62B2B03D">
      <w:pPr>
        <w:pStyle w:val="TableofFigures"/>
        <w:tabs>
          <w:tab w:val="right" w:leader="dot" w:pos="9350"/>
        </w:tabs>
        <w:rPr>
          <w:rFonts w:asciiTheme="minorHAnsi" w:hAnsiTheme="minorHAnsi" w:eastAsiaTheme="minorEastAsia" w:cstheme="minorBidi"/>
          <w:caps w:val="0"/>
          <w:noProof/>
          <w:sz w:val="24"/>
          <w:szCs w:val="24"/>
        </w:rPr>
      </w:pPr>
      <w:hyperlink w:history="1" w:anchor="_Toc192283729">
        <w:r w:rsidRPr="00981C87">
          <w:rPr>
            <w:rStyle w:val="Hyperlink"/>
            <w:noProof/>
          </w:rPr>
          <w:t>Figure 34: Software Component Overview</w:t>
        </w:r>
        <w:r>
          <w:rPr>
            <w:noProof/>
            <w:webHidden/>
          </w:rPr>
          <w:tab/>
        </w:r>
        <w:r>
          <w:rPr>
            <w:noProof/>
            <w:webHidden/>
          </w:rPr>
          <w:fldChar w:fldCharType="begin"/>
        </w:r>
        <w:r>
          <w:rPr>
            <w:noProof/>
            <w:webHidden/>
          </w:rPr>
          <w:instrText xml:space="preserve"> PAGEREF _Toc192283729 \h </w:instrText>
        </w:r>
        <w:r>
          <w:rPr>
            <w:noProof/>
            <w:webHidden/>
          </w:rPr>
        </w:r>
        <w:r>
          <w:rPr>
            <w:noProof/>
            <w:webHidden/>
          </w:rPr>
          <w:fldChar w:fldCharType="separate"/>
        </w:r>
        <w:r>
          <w:rPr>
            <w:noProof/>
            <w:webHidden/>
          </w:rPr>
          <w:t>40</w:t>
        </w:r>
        <w:r>
          <w:rPr>
            <w:noProof/>
            <w:webHidden/>
          </w:rPr>
          <w:fldChar w:fldCharType="end"/>
        </w:r>
      </w:hyperlink>
    </w:p>
    <w:p w:rsidR="007B25A9" w:rsidRDefault="007B25A9" w14:paraId="73C2E7C3" w14:textId="0DCE792D">
      <w:pPr>
        <w:pStyle w:val="TableofFigures"/>
        <w:tabs>
          <w:tab w:val="right" w:leader="dot" w:pos="9350"/>
        </w:tabs>
        <w:rPr>
          <w:rFonts w:asciiTheme="minorHAnsi" w:hAnsiTheme="minorHAnsi" w:eastAsiaTheme="minorEastAsia" w:cstheme="minorBidi"/>
          <w:caps w:val="0"/>
          <w:noProof/>
          <w:sz w:val="24"/>
          <w:szCs w:val="24"/>
        </w:rPr>
      </w:pPr>
      <w:hyperlink w:history="1" w:anchor="_Toc192283730">
        <w:r w:rsidRPr="00981C87">
          <w:rPr>
            <w:rStyle w:val="Hyperlink"/>
            <w:noProof/>
          </w:rPr>
          <w:t>Figure 35: SPI Communication with ADS1299 Scoped</w:t>
        </w:r>
        <w:r>
          <w:rPr>
            <w:noProof/>
            <w:webHidden/>
          </w:rPr>
          <w:tab/>
        </w:r>
        <w:r>
          <w:rPr>
            <w:noProof/>
            <w:webHidden/>
          </w:rPr>
          <w:fldChar w:fldCharType="begin"/>
        </w:r>
        <w:r>
          <w:rPr>
            <w:noProof/>
            <w:webHidden/>
          </w:rPr>
          <w:instrText xml:space="preserve"> PAGEREF _Toc192283730 \h </w:instrText>
        </w:r>
        <w:r>
          <w:rPr>
            <w:noProof/>
            <w:webHidden/>
          </w:rPr>
        </w:r>
        <w:r>
          <w:rPr>
            <w:noProof/>
            <w:webHidden/>
          </w:rPr>
          <w:fldChar w:fldCharType="separate"/>
        </w:r>
        <w:r>
          <w:rPr>
            <w:noProof/>
            <w:webHidden/>
          </w:rPr>
          <w:t>41</w:t>
        </w:r>
        <w:r>
          <w:rPr>
            <w:noProof/>
            <w:webHidden/>
          </w:rPr>
          <w:fldChar w:fldCharType="end"/>
        </w:r>
      </w:hyperlink>
    </w:p>
    <w:p w:rsidR="007B25A9" w:rsidRDefault="007B25A9" w14:paraId="17422877" w14:textId="0638B71C">
      <w:pPr>
        <w:pStyle w:val="TableofFigures"/>
        <w:tabs>
          <w:tab w:val="right" w:leader="dot" w:pos="9350"/>
        </w:tabs>
        <w:rPr>
          <w:rFonts w:asciiTheme="minorHAnsi" w:hAnsiTheme="minorHAnsi" w:eastAsiaTheme="minorEastAsia" w:cstheme="minorBidi"/>
          <w:caps w:val="0"/>
          <w:noProof/>
          <w:sz w:val="24"/>
          <w:szCs w:val="24"/>
        </w:rPr>
      </w:pPr>
      <w:hyperlink w:history="1" w:anchor="_Toc192283731">
        <w:r w:rsidRPr="00981C87">
          <w:rPr>
            <w:rStyle w:val="Hyperlink"/>
            <w:noProof/>
          </w:rPr>
          <w:t>Figure 36: Revised List of ML Gestures</w:t>
        </w:r>
        <w:r>
          <w:rPr>
            <w:noProof/>
            <w:webHidden/>
          </w:rPr>
          <w:tab/>
        </w:r>
        <w:r>
          <w:rPr>
            <w:noProof/>
            <w:webHidden/>
          </w:rPr>
          <w:fldChar w:fldCharType="begin"/>
        </w:r>
        <w:r>
          <w:rPr>
            <w:noProof/>
            <w:webHidden/>
          </w:rPr>
          <w:instrText xml:space="preserve"> PAGEREF _Toc192283731 \h </w:instrText>
        </w:r>
        <w:r>
          <w:rPr>
            <w:noProof/>
            <w:webHidden/>
          </w:rPr>
        </w:r>
        <w:r>
          <w:rPr>
            <w:noProof/>
            <w:webHidden/>
          </w:rPr>
          <w:fldChar w:fldCharType="separate"/>
        </w:r>
        <w:r>
          <w:rPr>
            <w:noProof/>
            <w:webHidden/>
          </w:rPr>
          <w:t>42</w:t>
        </w:r>
        <w:r>
          <w:rPr>
            <w:noProof/>
            <w:webHidden/>
          </w:rPr>
          <w:fldChar w:fldCharType="end"/>
        </w:r>
      </w:hyperlink>
    </w:p>
    <w:p w:rsidR="007B25A9" w:rsidRDefault="007B25A9" w14:paraId="60172430" w14:textId="407025F8">
      <w:pPr>
        <w:pStyle w:val="TableofFigures"/>
        <w:tabs>
          <w:tab w:val="right" w:leader="dot" w:pos="9350"/>
        </w:tabs>
        <w:rPr>
          <w:rFonts w:asciiTheme="minorHAnsi" w:hAnsiTheme="minorHAnsi" w:eastAsiaTheme="minorEastAsia" w:cstheme="minorBidi"/>
          <w:caps w:val="0"/>
          <w:noProof/>
          <w:sz w:val="24"/>
          <w:szCs w:val="24"/>
        </w:rPr>
      </w:pPr>
      <w:hyperlink w:history="1" w:anchor="_Toc192283732">
        <w:r w:rsidRPr="00981C87">
          <w:rPr>
            <w:rStyle w:val="Hyperlink"/>
            <w:noProof/>
          </w:rPr>
          <w:t>Figure 37: ML Network Analysis for STM32</w:t>
        </w:r>
        <w:r>
          <w:rPr>
            <w:noProof/>
            <w:webHidden/>
          </w:rPr>
          <w:tab/>
        </w:r>
        <w:r>
          <w:rPr>
            <w:noProof/>
            <w:webHidden/>
          </w:rPr>
          <w:fldChar w:fldCharType="begin"/>
        </w:r>
        <w:r>
          <w:rPr>
            <w:noProof/>
            <w:webHidden/>
          </w:rPr>
          <w:instrText xml:space="preserve"> PAGEREF _Toc192283732 \h </w:instrText>
        </w:r>
        <w:r>
          <w:rPr>
            <w:noProof/>
            <w:webHidden/>
          </w:rPr>
        </w:r>
        <w:r>
          <w:rPr>
            <w:noProof/>
            <w:webHidden/>
          </w:rPr>
          <w:fldChar w:fldCharType="separate"/>
        </w:r>
        <w:r>
          <w:rPr>
            <w:noProof/>
            <w:webHidden/>
          </w:rPr>
          <w:t>43</w:t>
        </w:r>
        <w:r>
          <w:rPr>
            <w:noProof/>
            <w:webHidden/>
          </w:rPr>
          <w:fldChar w:fldCharType="end"/>
        </w:r>
      </w:hyperlink>
    </w:p>
    <w:p w:rsidR="007B25A9" w:rsidRDefault="007B25A9" w14:paraId="72D41FCC" w14:textId="26C70E51">
      <w:pPr>
        <w:pStyle w:val="TableofFigures"/>
        <w:tabs>
          <w:tab w:val="right" w:leader="dot" w:pos="9350"/>
        </w:tabs>
        <w:rPr>
          <w:rFonts w:asciiTheme="minorHAnsi" w:hAnsiTheme="minorHAnsi" w:eastAsiaTheme="minorEastAsia" w:cstheme="minorBidi"/>
          <w:caps w:val="0"/>
          <w:noProof/>
          <w:sz w:val="24"/>
          <w:szCs w:val="24"/>
        </w:rPr>
      </w:pPr>
      <w:hyperlink w:history="1" w:anchor="_Toc192283733">
        <w:r w:rsidRPr="00981C87">
          <w:rPr>
            <w:rStyle w:val="Hyperlink"/>
            <w:noProof/>
          </w:rPr>
          <w:t>Figure 38: ML Model Validation on Device</w:t>
        </w:r>
        <w:r>
          <w:rPr>
            <w:noProof/>
            <w:webHidden/>
          </w:rPr>
          <w:tab/>
        </w:r>
        <w:r>
          <w:rPr>
            <w:noProof/>
            <w:webHidden/>
          </w:rPr>
          <w:fldChar w:fldCharType="begin"/>
        </w:r>
        <w:r>
          <w:rPr>
            <w:noProof/>
            <w:webHidden/>
          </w:rPr>
          <w:instrText xml:space="preserve"> PAGEREF _Toc192283733 \h </w:instrText>
        </w:r>
        <w:r>
          <w:rPr>
            <w:noProof/>
            <w:webHidden/>
          </w:rPr>
        </w:r>
        <w:r>
          <w:rPr>
            <w:noProof/>
            <w:webHidden/>
          </w:rPr>
          <w:fldChar w:fldCharType="separate"/>
        </w:r>
        <w:r>
          <w:rPr>
            <w:noProof/>
            <w:webHidden/>
          </w:rPr>
          <w:t>44</w:t>
        </w:r>
        <w:r>
          <w:rPr>
            <w:noProof/>
            <w:webHidden/>
          </w:rPr>
          <w:fldChar w:fldCharType="end"/>
        </w:r>
      </w:hyperlink>
    </w:p>
    <w:p w:rsidR="007B25A9" w:rsidRDefault="007B25A9" w14:paraId="4ED4D78F" w14:textId="20816E1E">
      <w:pPr>
        <w:pStyle w:val="TableofFigures"/>
        <w:tabs>
          <w:tab w:val="right" w:leader="dot" w:pos="9350"/>
        </w:tabs>
        <w:rPr>
          <w:rFonts w:asciiTheme="minorHAnsi" w:hAnsiTheme="minorHAnsi" w:eastAsiaTheme="minorEastAsia" w:cstheme="minorBidi"/>
          <w:caps w:val="0"/>
          <w:noProof/>
          <w:sz w:val="24"/>
          <w:szCs w:val="24"/>
        </w:rPr>
      </w:pPr>
      <w:hyperlink w:history="1" w:anchor="_Toc192283734">
        <w:r w:rsidRPr="00981C87">
          <w:rPr>
            <w:rStyle w:val="Hyperlink"/>
            <w:noProof/>
          </w:rPr>
          <w:t>Figure 39: Successful Flashing Indicator</w:t>
        </w:r>
        <w:r>
          <w:rPr>
            <w:noProof/>
            <w:webHidden/>
          </w:rPr>
          <w:tab/>
        </w:r>
        <w:r>
          <w:rPr>
            <w:noProof/>
            <w:webHidden/>
          </w:rPr>
          <w:fldChar w:fldCharType="begin"/>
        </w:r>
        <w:r>
          <w:rPr>
            <w:noProof/>
            <w:webHidden/>
          </w:rPr>
          <w:instrText xml:space="preserve"> PAGEREF _Toc192283734 \h </w:instrText>
        </w:r>
        <w:r>
          <w:rPr>
            <w:noProof/>
            <w:webHidden/>
          </w:rPr>
        </w:r>
        <w:r>
          <w:rPr>
            <w:noProof/>
            <w:webHidden/>
          </w:rPr>
          <w:fldChar w:fldCharType="separate"/>
        </w:r>
        <w:r>
          <w:rPr>
            <w:noProof/>
            <w:webHidden/>
          </w:rPr>
          <w:t>44</w:t>
        </w:r>
        <w:r>
          <w:rPr>
            <w:noProof/>
            <w:webHidden/>
          </w:rPr>
          <w:fldChar w:fldCharType="end"/>
        </w:r>
      </w:hyperlink>
    </w:p>
    <w:p w:rsidR="007B25A9" w:rsidRDefault="007B25A9" w14:paraId="565E6BEE" w14:textId="671903B7">
      <w:pPr>
        <w:pStyle w:val="TableofFigures"/>
        <w:tabs>
          <w:tab w:val="right" w:leader="dot" w:pos="9350"/>
        </w:tabs>
        <w:rPr>
          <w:rFonts w:asciiTheme="minorHAnsi" w:hAnsiTheme="minorHAnsi" w:eastAsiaTheme="minorEastAsia" w:cstheme="minorBidi"/>
          <w:caps w:val="0"/>
          <w:noProof/>
          <w:sz w:val="24"/>
          <w:szCs w:val="24"/>
        </w:rPr>
      </w:pPr>
      <w:hyperlink w:history="1" w:anchor="_Toc192283735">
        <w:r w:rsidRPr="00981C87">
          <w:rPr>
            <w:rStyle w:val="Hyperlink"/>
            <w:noProof/>
          </w:rPr>
          <w:t>Figure 40: Output Window of MatLab Serial</w:t>
        </w:r>
        <w:r>
          <w:rPr>
            <w:noProof/>
            <w:webHidden/>
          </w:rPr>
          <w:tab/>
        </w:r>
        <w:r>
          <w:rPr>
            <w:noProof/>
            <w:webHidden/>
          </w:rPr>
          <w:fldChar w:fldCharType="begin"/>
        </w:r>
        <w:r>
          <w:rPr>
            <w:noProof/>
            <w:webHidden/>
          </w:rPr>
          <w:instrText xml:space="preserve"> PAGEREF _Toc192283735 \h </w:instrText>
        </w:r>
        <w:r>
          <w:rPr>
            <w:noProof/>
            <w:webHidden/>
          </w:rPr>
        </w:r>
        <w:r>
          <w:rPr>
            <w:noProof/>
            <w:webHidden/>
          </w:rPr>
          <w:fldChar w:fldCharType="separate"/>
        </w:r>
        <w:r>
          <w:rPr>
            <w:noProof/>
            <w:webHidden/>
          </w:rPr>
          <w:t>46</w:t>
        </w:r>
        <w:r>
          <w:rPr>
            <w:noProof/>
            <w:webHidden/>
          </w:rPr>
          <w:fldChar w:fldCharType="end"/>
        </w:r>
      </w:hyperlink>
    </w:p>
    <w:p w:rsidR="007B25A9" w:rsidRDefault="007B25A9" w14:paraId="7F5F6146" w14:textId="705C7256">
      <w:pPr>
        <w:pStyle w:val="TableofFigures"/>
        <w:tabs>
          <w:tab w:val="right" w:leader="dot" w:pos="9350"/>
        </w:tabs>
        <w:rPr>
          <w:rFonts w:asciiTheme="minorHAnsi" w:hAnsiTheme="minorHAnsi" w:eastAsiaTheme="minorEastAsia" w:cstheme="minorBidi"/>
          <w:caps w:val="0"/>
          <w:noProof/>
          <w:sz w:val="24"/>
          <w:szCs w:val="24"/>
        </w:rPr>
      </w:pPr>
      <w:hyperlink w:history="1" w:anchor="_Toc192283736">
        <w:r w:rsidRPr="00981C87">
          <w:rPr>
            <w:rStyle w:val="Hyperlink"/>
            <w:noProof/>
          </w:rPr>
          <w:t>Figure 41: Quantization Error for Features</w:t>
        </w:r>
        <w:r>
          <w:rPr>
            <w:noProof/>
            <w:webHidden/>
          </w:rPr>
          <w:tab/>
        </w:r>
        <w:r>
          <w:rPr>
            <w:noProof/>
            <w:webHidden/>
          </w:rPr>
          <w:fldChar w:fldCharType="begin"/>
        </w:r>
        <w:r>
          <w:rPr>
            <w:noProof/>
            <w:webHidden/>
          </w:rPr>
          <w:instrText xml:space="preserve"> PAGEREF _Toc192283736 \h </w:instrText>
        </w:r>
        <w:r>
          <w:rPr>
            <w:noProof/>
            <w:webHidden/>
          </w:rPr>
        </w:r>
        <w:r>
          <w:rPr>
            <w:noProof/>
            <w:webHidden/>
          </w:rPr>
          <w:fldChar w:fldCharType="separate"/>
        </w:r>
        <w:r>
          <w:rPr>
            <w:noProof/>
            <w:webHidden/>
          </w:rPr>
          <w:t>47</w:t>
        </w:r>
        <w:r>
          <w:rPr>
            <w:noProof/>
            <w:webHidden/>
          </w:rPr>
          <w:fldChar w:fldCharType="end"/>
        </w:r>
      </w:hyperlink>
    </w:p>
    <w:p w:rsidR="007B25A9" w:rsidRDefault="007B25A9" w14:paraId="0923B624" w14:textId="7973EE97">
      <w:pPr>
        <w:pStyle w:val="TableofFigures"/>
        <w:tabs>
          <w:tab w:val="right" w:leader="dot" w:pos="9350"/>
        </w:tabs>
        <w:rPr>
          <w:rFonts w:asciiTheme="minorHAnsi" w:hAnsiTheme="minorHAnsi" w:eastAsiaTheme="minorEastAsia" w:cstheme="minorBidi"/>
          <w:caps w:val="0"/>
          <w:noProof/>
          <w:sz w:val="24"/>
          <w:szCs w:val="24"/>
        </w:rPr>
      </w:pPr>
      <w:hyperlink w:history="1" w:anchor="_Toc192283737">
        <w:r w:rsidRPr="00981C87">
          <w:rPr>
            <w:rStyle w:val="Hyperlink"/>
            <w:noProof/>
          </w:rPr>
          <w:t>Figure 42: Integration Flow Chart</w:t>
        </w:r>
        <w:r>
          <w:rPr>
            <w:noProof/>
            <w:webHidden/>
          </w:rPr>
          <w:tab/>
        </w:r>
        <w:r>
          <w:rPr>
            <w:noProof/>
            <w:webHidden/>
          </w:rPr>
          <w:fldChar w:fldCharType="begin"/>
        </w:r>
        <w:r>
          <w:rPr>
            <w:noProof/>
            <w:webHidden/>
          </w:rPr>
          <w:instrText xml:space="preserve"> PAGEREF _Toc192283737 \h </w:instrText>
        </w:r>
        <w:r>
          <w:rPr>
            <w:noProof/>
            <w:webHidden/>
          </w:rPr>
        </w:r>
        <w:r>
          <w:rPr>
            <w:noProof/>
            <w:webHidden/>
          </w:rPr>
          <w:fldChar w:fldCharType="separate"/>
        </w:r>
        <w:r>
          <w:rPr>
            <w:noProof/>
            <w:webHidden/>
          </w:rPr>
          <w:t>49</w:t>
        </w:r>
        <w:r>
          <w:rPr>
            <w:noProof/>
            <w:webHidden/>
          </w:rPr>
          <w:fldChar w:fldCharType="end"/>
        </w:r>
      </w:hyperlink>
    </w:p>
    <w:p w:rsidR="007B25A9" w:rsidRDefault="007B25A9" w14:paraId="3A0F325C" w14:textId="56663445">
      <w:pPr>
        <w:pStyle w:val="TableofFigures"/>
        <w:tabs>
          <w:tab w:val="right" w:leader="dot" w:pos="9350"/>
        </w:tabs>
        <w:rPr>
          <w:rFonts w:asciiTheme="minorHAnsi" w:hAnsiTheme="minorHAnsi" w:eastAsiaTheme="minorEastAsia" w:cstheme="minorBidi"/>
          <w:caps w:val="0"/>
          <w:noProof/>
          <w:sz w:val="24"/>
          <w:szCs w:val="24"/>
        </w:rPr>
      </w:pPr>
      <w:hyperlink w:history="1" w:anchor="_Toc192283738">
        <w:r w:rsidRPr="00981C87">
          <w:rPr>
            <w:rStyle w:val="Hyperlink"/>
            <w:noProof/>
          </w:rPr>
          <w:t>Figure 43: Total Integration Test/Success Criteria</w:t>
        </w:r>
        <w:r>
          <w:rPr>
            <w:noProof/>
            <w:webHidden/>
          </w:rPr>
          <w:tab/>
        </w:r>
        <w:r>
          <w:rPr>
            <w:noProof/>
            <w:webHidden/>
          </w:rPr>
          <w:fldChar w:fldCharType="begin"/>
        </w:r>
        <w:r>
          <w:rPr>
            <w:noProof/>
            <w:webHidden/>
          </w:rPr>
          <w:instrText xml:space="preserve"> PAGEREF _Toc192283738 \h </w:instrText>
        </w:r>
        <w:r>
          <w:rPr>
            <w:noProof/>
            <w:webHidden/>
          </w:rPr>
        </w:r>
        <w:r>
          <w:rPr>
            <w:noProof/>
            <w:webHidden/>
          </w:rPr>
          <w:fldChar w:fldCharType="separate"/>
        </w:r>
        <w:r>
          <w:rPr>
            <w:noProof/>
            <w:webHidden/>
          </w:rPr>
          <w:t>52</w:t>
        </w:r>
        <w:r>
          <w:rPr>
            <w:noProof/>
            <w:webHidden/>
          </w:rPr>
          <w:fldChar w:fldCharType="end"/>
        </w:r>
      </w:hyperlink>
    </w:p>
    <w:p w:rsidRPr="00B45E9A" w:rsidR="00794354" w:rsidP="003D594F" w:rsidRDefault="00E33161" w14:paraId="46D17140" w14:textId="740BBE7F">
      <w:pPr>
        <w:spacing w:line="240" w:lineRule="auto"/>
        <w:rPr>
          <w:szCs w:val="24"/>
        </w:rPr>
      </w:pPr>
      <w:r w:rsidRPr="00B45E9A">
        <w:rPr>
          <w:szCs w:val="24"/>
        </w:rPr>
        <w:fldChar w:fldCharType="end"/>
      </w:r>
    </w:p>
    <w:p w:rsidRPr="00B45E9A" w:rsidR="00C91364" w:rsidP="00C91364" w:rsidRDefault="00C91364" w14:paraId="7C06AC52" w14:textId="059F8AE9">
      <w:pPr>
        <w:spacing w:line="240" w:lineRule="auto"/>
        <w:jc w:val="center"/>
        <w:rPr>
          <w:szCs w:val="24"/>
        </w:rPr>
      </w:pPr>
      <w:r w:rsidRPr="00B45E9A">
        <w:rPr>
          <w:b/>
          <w:bCs/>
          <w:color w:val="000000" w:themeColor="text1"/>
          <w:szCs w:val="24"/>
        </w:rPr>
        <w:t>Table</w:t>
      </w:r>
      <w:r>
        <w:rPr>
          <w:b/>
          <w:bCs/>
          <w:color w:val="000000" w:themeColor="text1"/>
          <w:szCs w:val="24"/>
        </w:rPr>
        <w:t xml:space="preserve"> of Tables</w:t>
      </w:r>
    </w:p>
    <w:p w:rsidR="007B25A9" w:rsidRDefault="00794354" w14:paraId="447661C4" w14:textId="7162FEBF">
      <w:pPr>
        <w:pStyle w:val="TableofFigures"/>
        <w:tabs>
          <w:tab w:val="right" w:leader="dot" w:pos="9350"/>
        </w:tabs>
        <w:rPr>
          <w:rFonts w:asciiTheme="minorHAnsi" w:hAnsiTheme="minorHAnsi" w:eastAsiaTheme="minorEastAsia" w:cstheme="minorBidi"/>
          <w:caps w:val="0"/>
          <w:noProof/>
          <w:sz w:val="24"/>
          <w:szCs w:val="24"/>
        </w:rPr>
      </w:pPr>
      <w:r w:rsidRPr="00B45E9A">
        <w:rPr>
          <w:b/>
          <w:bCs/>
          <w:caps w:val="0"/>
          <w:color w:val="000000" w:themeColor="text1"/>
          <w:szCs w:val="24"/>
        </w:rPr>
        <w:fldChar w:fldCharType="begin"/>
      </w:r>
      <w:r w:rsidRPr="00B45E9A" w:rsidR="12819F33">
        <w:rPr>
          <w:b/>
          <w:bCs/>
          <w:color w:val="000000" w:themeColor="text1"/>
          <w:szCs w:val="24"/>
        </w:rPr>
        <w:instrText xml:space="preserve"> TOC \h \z \c "Table" </w:instrText>
      </w:r>
      <w:r w:rsidRPr="00B45E9A">
        <w:rPr>
          <w:b/>
          <w:bCs/>
          <w:caps w:val="0"/>
          <w:color w:val="000000" w:themeColor="text1"/>
          <w:szCs w:val="24"/>
        </w:rPr>
        <w:fldChar w:fldCharType="separate"/>
      </w:r>
      <w:hyperlink w:history="1" w:anchor="_Toc192283739">
        <w:r w:rsidRPr="006631D9" w:rsidR="007B25A9">
          <w:rPr>
            <w:rStyle w:val="Hyperlink"/>
            <w:noProof/>
          </w:rPr>
          <w:t>Table 1: Power Management PCB Testing Results</w:t>
        </w:r>
        <w:r w:rsidR="007B25A9">
          <w:rPr>
            <w:noProof/>
            <w:webHidden/>
          </w:rPr>
          <w:tab/>
        </w:r>
        <w:r w:rsidR="007B25A9">
          <w:rPr>
            <w:noProof/>
            <w:webHidden/>
          </w:rPr>
          <w:fldChar w:fldCharType="begin"/>
        </w:r>
        <w:r w:rsidR="007B25A9">
          <w:rPr>
            <w:noProof/>
            <w:webHidden/>
          </w:rPr>
          <w:instrText xml:space="preserve"> PAGEREF _Toc192283739 \h </w:instrText>
        </w:r>
        <w:r w:rsidR="007B25A9">
          <w:rPr>
            <w:noProof/>
            <w:webHidden/>
          </w:rPr>
        </w:r>
        <w:r w:rsidR="007B25A9">
          <w:rPr>
            <w:noProof/>
            <w:webHidden/>
          </w:rPr>
          <w:fldChar w:fldCharType="separate"/>
        </w:r>
        <w:r w:rsidR="007B25A9">
          <w:rPr>
            <w:noProof/>
            <w:webHidden/>
          </w:rPr>
          <w:t>19</w:t>
        </w:r>
        <w:r w:rsidR="007B25A9">
          <w:rPr>
            <w:noProof/>
            <w:webHidden/>
          </w:rPr>
          <w:fldChar w:fldCharType="end"/>
        </w:r>
      </w:hyperlink>
    </w:p>
    <w:p w:rsidR="007B25A9" w:rsidRDefault="007B25A9" w14:paraId="0C91839C" w14:textId="1784BE08">
      <w:pPr>
        <w:pStyle w:val="TableofFigures"/>
        <w:tabs>
          <w:tab w:val="right" w:leader="dot" w:pos="9350"/>
        </w:tabs>
        <w:rPr>
          <w:rFonts w:asciiTheme="minorHAnsi" w:hAnsiTheme="minorHAnsi" w:eastAsiaTheme="minorEastAsia" w:cstheme="minorBidi"/>
          <w:caps w:val="0"/>
          <w:noProof/>
          <w:sz w:val="24"/>
          <w:szCs w:val="24"/>
        </w:rPr>
      </w:pPr>
      <w:hyperlink w:history="1" w:anchor="_Toc192283740">
        <w:r w:rsidRPr="006631D9">
          <w:rPr>
            <w:rStyle w:val="Hyperlink"/>
            <w:noProof/>
          </w:rPr>
          <w:t>Table 2: Inter-Board Communication Tests</w:t>
        </w:r>
        <w:r>
          <w:rPr>
            <w:noProof/>
            <w:webHidden/>
          </w:rPr>
          <w:tab/>
        </w:r>
        <w:r>
          <w:rPr>
            <w:noProof/>
            <w:webHidden/>
          </w:rPr>
          <w:fldChar w:fldCharType="begin"/>
        </w:r>
        <w:r>
          <w:rPr>
            <w:noProof/>
            <w:webHidden/>
          </w:rPr>
          <w:instrText xml:space="preserve"> PAGEREF _Toc192283740 \h </w:instrText>
        </w:r>
        <w:r>
          <w:rPr>
            <w:noProof/>
            <w:webHidden/>
          </w:rPr>
        </w:r>
        <w:r>
          <w:rPr>
            <w:noProof/>
            <w:webHidden/>
          </w:rPr>
          <w:fldChar w:fldCharType="separate"/>
        </w:r>
        <w:r>
          <w:rPr>
            <w:noProof/>
            <w:webHidden/>
          </w:rPr>
          <w:t>40</w:t>
        </w:r>
        <w:r>
          <w:rPr>
            <w:noProof/>
            <w:webHidden/>
          </w:rPr>
          <w:fldChar w:fldCharType="end"/>
        </w:r>
      </w:hyperlink>
    </w:p>
    <w:p w:rsidR="007B25A9" w:rsidRDefault="007B25A9" w14:paraId="45729E43" w14:textId="7F2A87E7">
      <w:pPr>
        <w:pStyle w:val="TableofFigures"/>
        <w:tabs>
          <w:tab w:val="right" w:leader="dot" w:pos="9350"/>
        </w:tabs>
        <w:rPr>
          <w:rFonts w:asciiTheme="minorHAnsi" w:hAnsiTheme="minorHAnsi" w:eastAsiaTheme="minorEastAsia" w:cstheme="minorBidi"/>
          <w:caps w:val="0"/>
          <w:noProof/>
          <w:sz w:val="24"/>
          <w:szCs w:val="24"/>
        </w:rPr>
      </w:pPr>
      <w:hyperlink w:history="1" w:anchor="_Toc192283741">
        <w:r w:rsidRPr="006631D9">
          <w:rPr>
            <w:rStyle w:val="Hyperlink"/>
            <w:noProof/>
          </w:rPr>
          <w:t>Table 3: List of Features for Extraction</w:t>
        </w:r>
        <w:r>
          <w:rPr>
            <w:noProof/>
            <w:webHidden/>
          </w:rPr>
          <w:tab/>
        </w:r>
        <w:r>
          <w:rPr>
            <w:noProof/>
            <w:webHidden/>
          </w:rPr>
          <w:fldChar w:fldCharType="begin"/>
        </w:r>
        <w:r>
          <w:rPr>
            <w:noProof/>
            <w:webHidden/>
          </w:rPr>
          <w:instrText xml:space="preserve"> PAGEREF _Toc192283741 \h </w:instrText>
        </w:r>
        <w:r>
          <w:rPr>
            <w:noProof/>
            <w:webHidden/>
          </w:rPr>
        </w:r>
        <w:r>
          <w:rPr>
            <w:noProof/>
            <w:webHidden/>
          </w:rPr>
          <w:fldChar w:fldCharType="separate"/>
        </w:r>
        <w:r>
          <w:rPr>
            <w:noProof/>
            <w:webHidden/>
          </w:rPr>
          <w:t>45</w:t>
        </w:r>
        <w:r>
          <w:rPr>
            <w:noProof/>
            <w:webHidden/>
          </w:rPr>
          <w:fldChar w:fldCharType="end"/>
        </w:r>
      </w:hyperlink>
    </w:p>
    <w:p w:rsidR="007B25A9" w:rsidRDefault="007B25A9" w14:paraId="592E38B8" w14:textId="7A0B946D">
      <w:pPr>
        <w:pStyle w:val="TableofFigures"/>
        <w:tabs>
          <w:tab w:val="right" w:leader="dot" w:pos="9350"/>
        </w:tabs>
        <w:rPr>
          <w:rFonts w:asciiTheme="minorHAnsi" w:hAnsiTheme="minorHAnsi" w:eastAsiaTheme="minorEastAsia" w:cstheme="minorBidi"/>
          <w:caps w:val="0"/>
          <w:noProof/>
          <w:sz w:val="24"/>
          <w:szCs w:val="24"/>
        </w:rPr>
      </w:pPr>
      <w:hyperlink w:history="1" w:anchor="_Toc192283742">
        <w:r w:rsidRPr="006631D9">
          <w:rPr>
            <w:rStyle w:val="Hyperlink"/>
            <w:noProof/>
          </w:rPr>
          <w:t>Table 4: Integration Plan Procedures</w:t>
        </w:r>
        <w:r>
          <w:rPr>
            <w:noProof/>
            <w:webHidden/>
          </w:rPr>
          <w:tab/>
        </w:r>
        <w:r>
          <w:rPr>
            <w:noProof/>
            <w:webHidden/>
          </w:rPr>
          <w:fldChar w:fldCharType="begin"/>
        </w:r>
        <w:r>
          <w:rPr>
            <w:noProof/>
            <w:webHidden/>
          </w:rPr>
          <w:instrText xml:space="preserve"> PAGEREF _Toc192283742 \h </w:instrText>
        </w:r>
        <w:r>
          <w:rPr>
            <w:noProof/>
            <w:webHidden/>
          </w:rPr>
        </w:r>
        <w:r>
          <w:rPr>
            <w:noProof/>
            <w:webHidden/>
          </w:rPr>
          <w:fldChar w:fldCharType="separate"/>
        </w:r>
        <w:r>
          <w:rPr>
            <w:noProof/>
            <w:webHidden/>
          </w:rPr>
          <w:t>50</w:t>
        </w:r>
        <w:r>
          <w:rPr>
            <w:noProof/>
            <w:webHidden/>
          </w:rPr>
          <w:fldChar w:fldCharType="end"/>
        </w:r>
      </w:hyperlink>
    </w:p>
    <w:p w:rsidRPr="00B45E9A" w:rsidR="00794354" w:rsidP="003D594F" w:rsidRDefault="00794354" w14:paraId="0509BA30" w14:textId="5D42D684">
      <w:pPr>
        <w:spacing w:line="240" w:lineRule="auto"/>
        <w:rPr>
          <w:b/>
          <w:bCs/>
          <w:color w:val="000000" w:themeColor="text1"/>
          <w:szCs w:val="24"/>
        </w:rPr>
      </w:pPr>
      <w:r w:rsidRPr="00B45E9A">
        <w:rPr>
          <w:b/>
          <w:bCs/>
          <w:color w:val="000000" w:themeColor="text1"/>
          <w:szCs w:val="24"/>
        </w:rPr>
        <w:fldChar w:fldCharType="end"/>
      </w:r>
    </w:p>
    <w:p w:rsidR="007B25A9" w:rsidRDefault="007B25A9" w14:paraId="12E06297" w14:textId="77777777">
      <w:pPr>
        <w:rPr>
          <w:rFonts w:eastAsiaTheme="majorEastAsia"/>
          <w:color w:val="0F4761" w:themeColor="accent1" w:themeShade="BF"/>
          <w:sz w:val="40"/>
        </w:rPr>
      </w:pPr>
      <w:r>
        <w:br w:type="page"/>
      </w:r>
    </w:p>
    <w:p w:rsidRPr="00D102FD" w:rsidR="00BD51DD" w:rsidP="007B25A9" w:rsidRDefault="00C800EB" w14:paraId="765CD2C0" w14:textId="05A68A89">
      <w:pPr>
        <w:pStyle w:val="Heading1"/>
        <w:spacing w:line="360" w:lineRule="auto"/>
        <w:rPr>
          <w:rFonts w:ascii="Times New Roman" w:hAnsi="Times New Roman" w:cs="Times New Roman"/>
        </w:rPr>
      </w:pPr>
      <w:bookmarkStart w:name="_Toc192283684" w:id="0"/>
      <w:r w:rsidRPr="00D102FD">
        <w:rPr>
          <w:rFonts w:ascii="Times New Roman" w:hAnsi="Times New Roman" w:cs="Times New Roman"/>
        </w:rPr>
        <w:t>Executive Summary</w:t>
      </w:r>
      <w:bookmarkEnd w:id="0"/>
    </w:p>
    <w:p w:rsidRPr="00DF0435" w:rsidR="00DF0435" w:rsidP="007B25A9" w:rsidRDefault="00DF0435" w14:paraId="12A07297" w14:textId="46903605">
      <w:pPr>
        <w:spacing w:line="360" w:lineRule="auto"/>
        <w:ind w:firstLine="720"/>
        <w:jc w:val="both"/>
      </w:pPr>
      <w:r w:rsidRPr="00DF0435">
        <w:t>This report provides an overview of the design, manufacturing, testing, and validation of all subsystem printed circuit boards (PCBs) and firmware components in preparation for system integration. Our system consists of three primary PCBs: the power management board, the analog front-end (AFE) board, and the microcontroller (uC) board. Each subsystem has undergone individual testing to verify functionality and performance, ensuring readiness for full integration.</w:t>
      </w:r>
    </w:p>
    <w:p w:rsidRPr="00DF0435" w:rsidR="00DF0435" w:rsidP="007B25A9" w:rsidRDefault="1E4426C1" w14:paraId="3058BCFC" w14:textId="703D698C">
      <w:pPr>
        <w:spacing w:line="360" w:lineRule="auto"/>
        <w:ind w:firstLine="720"/>
        <w:jc w:val="both"/>
      </w:pPr>
      <w:r>
        <w:t>The power management PCB was tested to confirm proper voltage regulation, stable power delivery, and transient response. The analog front-end PCB was validated to ensure proof of operation and communication, while the microcontroller PCB was tested for programming functionality and being operational. Additionally, firmware components, including the machine learning (ML) model and communication protocols, were evaluated. The ML model achieved an 85% classification accuracy and was validated on an evaluation kit using sample data. Communication protocols were tested and confirmed to function correctly using evaluation hardware. Feature extraction algorithms were also tested and compared with the MATLAB implementation to ensure alignment with training data.</w:t>
      </w:r>
    </w:p>
    <w:p w:rsidRPr="00DF0435" w:rsidR="00DF0435" w:rsidP="007B25A9" w:rsidRDefault="00DF0435" w14:paraId="5756D6E1" w14:textId="640960D6">
      <w:pPr>
        <w:spacing w:line="360" w:lineRule="auto"/>
        <w:ind w:firstLine="720"/>
        <w:jc w:val="both"/>
      </w:pPr>
      <w:r w:rsidRPr="00DF0435">
        <w:t>With individual subsystem validation complete, our next step is system integration. This process will involve combining the power management, AFE, and microcontroller PCBs, running firmware on the complete system, and validating performance under real-world operating conditions. The results of this integration phase will confirm overall system functionality and guide any final refinements</w:t>
      </w:r>
      <w:r w:rsidR="00823F49">
        <w:t>.</w:t>
      </w:r>
    </w:p>
    <w:p w:rsidRPr="003D594F" w:rsidR="00B0436E" w:rsidP="007B25A9" w:rsidRDefault="00B0436E" w14:paraId="64AD3121" w14:textId="397E4C95">
      <w:pPr>
        <w:spacing w:line="360" w:lineRule="auto"/>
        <w:jc w:val="both"/>
      </w:pPr>
    </w:p>
    <w:p w:rsidR="00761552" w:rsidP="007B25A9" w:rsidRDefault="00761552" w14:paraId="6B5780AB" w14:textId="77777777">
      <w:pPr>
        <w:spacing w:line="360" w:lineRule="auto"/>
        <w:rPr>
          <w:rFonts w:eastAsiaTheme="majorEastAsia"/>
          <w:color w:val="0F4761" w:themeColor="accent1" w:themeShade="BF"/>
          <w:sz w:val="40"/>
        </w:rPr>
      </w:pPr>
      <w:r>
        <w:br w:type="page"/>
      </w:r>
    </w:p>
    <w:p w:rsidRPr="00D102FD" w:rsidR="002B0416" w:rsidP="007B25A9" w:rsidRDefault="00D209D1" w14:paraId="564F3BC0" w14:textId="76EFB2D9">
      <w:pPr>
        <w:pStyle w:val="Heading1"/>
        <w:spacing w:line="360" w:lineRule="auto"/>
        <w:rPr>
          <w:rFonts w:ascii="Times New Roman" w:hAnsi="Times New Roman" w:cs="Times New Roman"/>
        </w:rPr>
      </w:pPr>
      <w:bookmarkStart w:name="_Toc192283685" w:id="1"/>
      <w:r w:rsidRPr="00D102FD">
        <w:rPr>
          <w:rFonts w:ascii="Times New Roman" w:hAnsi="Times New Roman" w:cs="Times New Roman"/>
        </w:rPr>
        <w:t>System Description</w:t>
      </w:r>
      <w:bookmarkEnd w:id="1"/>
    </w:p>
    <w:p w:rsidR="00B91C35" w:rsidP="007B25A9" w:rsidRDefault="00E20C0F" w14:paraId="148D0ADD" w14:textId="4560673E">
      <w:pPr>
        <w:spacing w:line="360" w:lineRule="auto"/>
        <w:ind w:firstLine="720"/>
        <w:jc w:val="both"/>
        <w:rPr>
          <w:szCs w:val="24"/>
        </w:rPr>
      </w:pPr>
      <w:r w:rsidRPr="00D641D2">
        <w:rPr>
          <w:szCs w:val="24"/>
        </w:rPr>
        <w:t xml:space="preserve">The HANDS-EMG </w:t>
      </w:r>
      <w:r w:rsidRPr="00D641D2" w:rsidR="004C7E50">
        <w:rPr>
          <w:szCs w:val="24"/>
        </w:rPr>
        <w:t>device</w:t>
      </w:r>
      <w:r w:rsidRPr="00D641D2">
        <w:rPr>
          <w:szCs w:val="24"/>
        </w:rPr>
        <w:t xml:space="preserve"> </w:t>
      </w:r>
      <w:r w:rsidRPr="00D641D2" w:rsidR="00A8346C">
        <w:rPr>
          <w:szCs w:val="24"/>
        </w:rPr>
        <w:t>is a battery-powered surface electromyography</w:t>
      </w:r>
      <w:r w:rsidRPr="00D641D2" w:rsidR="00C274A3">
        <w:rPr>
          <w:szCs w:val="24"/>
        </w:rPr>
        <w:t xml:space="preserve"> sensor </w:t>
      </w:r>
      <w:r w:rsidRPr="00D641D2" w:rsidR="004C7E50">
        <w:rPr>
          <w:szCs w:val="24"/>
        </w:rPr>
        <w:t>system designed to classify hand movements</w:t>
      </w:r>
      <w:r w:rsidR="00717B03">
        <w:rPr>
          <w:szCs w:val="24"/>
        </w:rPr>
        <w:t xml:space="preserve"> using machine learning</w:t>
      </w:r>
      <w:r w:rsidR="00087A7D">
        <w:rPr>
          <w:szCs w:val="24"/>
        </w:rPr>
        <w:t>,</w:t>
      </w:r>
      <w:r w:rsidRPr="00D641D2" w:rsidR="004C7E50">
        <w:rPr>
          <w:szCs w:val="24"/>
        </w:rPr>
        <w:t xml:space="preserve"> </w:t>
      </w:r>
      <w:r w:rsidRPr="00D641D2" w:rsidR="00DD1852">
        <w:rPr>
          <w:szCs w:val="24"/>
        </w:rPr>
        <w:t xml:space="preserve">by interpreting </w:t>
      </w:r>
      <w:r w:rsidR="00087A7D">
        <w:rPr>
          <w:szCs w:val="24"/>
        </w:rPr>
        <w:t xml:space="preserve">the </w:t>
      </w:r>
      <w:r w:rsidRPr="00D641D2" w:rsidR="00DD1852">
        <w:rPr>
          <w:szCs w:val="24"/>
        </w:rPr>
        <w:t xml:space="preserve">muscle activity signals captured from the user’s </w:t>
      </w:r>
      <w:r w:rsidRPr="00D641D2" w:rsidR="00A21E2C">
        <w:rPr>
          <w:szCs w:val="24"/>
        </w:rPr>
        <w:t>forearm</w:t>
      </w:r>
      <w:r w:rsidRPr="00D641D2" w:rsidR="004C7E50">
        <w:rPr>
          <w:szCs w:val="24"/>
        </w:rPr>
        <w:t xml:space="preserve">. </w:t>
      </w:r>
      <w:r w:rsidRPr="00D641D2" w:rsidR="00B91C35">
        <w:rPr>
          <w:szCs w:val="24"/>
        </w:rPr>
        <w:t>By utilizing</w:t>
      </w:r>
      <w:r w:rsidRPr="00D641D2" w:rsidR="00ED1750">
        <w:rPr>
          <w:szCs w:val="24"/>
        </w:rPr>
        <w:t xml:space="preserve"> sEMG</w:t>
      </w:r>
      <w:r w:rsidRPr="00D641D2" w:rsidR="00CD5521">
        <w:rPr>
          <w:szCs w:val="24"/>
        </w:rPr>
        <w:t xml:space="preserve"> technology, it provides a non-invasive method to monitor and </w:t>
      </w:r>
      <w:r w:rsidRPr="00D641D2" w:rsidR="00DB6CBC">
        <w:rPr>
          <w:szCs w:val="24"/>
        </w:rPr>
        <w:t xml:space="preserve">analyze </w:t>
      </w:r>
      <w:r w:rsidRPr="00D641D2" w:rsidR="000442FA">
        <w:rPr>
          <w:szCs w:val="24"/>
        </w:rPr>
        <w:t>the muscle signals in real time. This functionality is useful</w:t>
      </w:r>
      <w:r w:rsidRPr="00D641D2" w:rsidR="00BE2A11">
        <w:rPr>
          <w:szCs w:val="24"/>
        </w:rPr>
        <w:t xml:space="preserve"> for applications in prosthetics</w:t>
      </w:r>
      <w:r w:rsidRPr="00D641D2" w:rsidR="007F3A95">
        <w:rPr>
          <w:szCs w:val="24"/>
        </w:rPr>
        <w:t xml:space="preserve"> and rehabilitation where accurate and efficient movement recognition is essential. The device is </w:t>
      </w:r>
      <w:r w:rsidRPr="00D641D2" w:rsidR="00ED7DC3">
        <w:rPr>
          <w:szCs w:val="24"/>
        </w:rPr>
        <w:t>portable,</w:t>
      </w:r>
      <w:r w:rsidRPr="00D641D2" w:rsidR="00FC2432">
        <w:rPr>
          <w:szCs w:val="24"/>
        </w:rPr>
        <w:t xml:space="preserve"> and battery powered</w:t>
      </w:r>
      <w:r w:rsidRPr="00D641D2" w:rsidR="0008571E">
        <w:rPr>
          <w:szCs w:val="24"/>
        </w:rPr>
        <w:t xml:space="preserve">, making it </w:t>
      </w:r>
      <w:r w:rsidRPr="00D641D2" w:rsidR="00ED1750">
        <w:rPr>
          <w:szCs w:val="24"/>
        </w:rPr>
        <w:t xml:space="preserve">a practical </w:t>
      </w:r>
      <w:r w:rsidRPr="00D641D2" w:rsidR="00D10016">
        <w:rPr>
          <w:szCs w:val="24"/>
        </w:rPr>
        <w:t xml:space="preserve">and </w:t>
      </w:r>
      <w:r w:rsidRPr="00D641D2" w:rsidR="00754BCA">
        <w:rPr>
          <w:szCs w:val="24"/>
        </w:rPr>
        <w:t xml:space="preserve">reliable tool for improving </w:t>
      </w:r>
      <w:r w:rsidRPr="00D641D2" w:rsidR="00ED7010">
        <w:rPr>
          <w:szCs w:val="24"/>
        </w:rPr>
        <w:t>accessibility.</w:t>
      </w:r>
    </w:p>
    <w:p w:rsidR="0019414A" w:rsidP="007B25A9" w:rsidRDefault="00087A7D" w14:paraId="0ECB6648" w14:textId="32B78ACC">
      <w:pPr>
        <w:spacing w:line="360" w:lineRule="auto"/>
        <w:ind w:firstLine="720"/>
        <w:jc w:val="both"/>
        <w:rPr>
          <w:szCs w:val="24"/>
        </w:rPr>
      </w:pPr>
      <w:r w:rsidRPr="00087A7D">
        <w:rPr>
          <w:szCs w:val="24"/>
        </w:rPr>
        <w:t xml:space="preserve">The machine learning model is trained and implemented </w:t>
      </w:r>
      <w:r w:rsidRPr="002941EB">
        <w:rPr>
          <w:szCs w:val="24"/>
        </w:rPr>
        <w:t xml:space="preserve">through the process seen below in </w:t>
      </w:r>
      <w:r w:rsidRPr="002941EB" w:rsidR="00E55705">
        <w:rPr>
          <w:szCs w:val="24"/>
        </w:rPr>
        <w:fldChar w:fldCharType="begin" w:fldLock="1"/>
      </w:r>
      <w:r w:rsidRPr="002941EB" w:rsidR="00E55705">
        <w:rPr>
          <w:szCs w:val="24"/>
        </w:rPr>
        <w:instrText xml:space="preserve"> REF _Ref183189958 \h </w:instrText>
      </w:r>
      <w:r w:rsidRPr="002941EB" w:rsidR="002941EB">
        <w:rPr>
          <w:szCs w:val="24"/>
        </w:rPr>
        <w:instrText xml:space="preserve"> \* MERGEFORMAT </w:instrText>
      </w:r>
      <w:r w:rsidRPr="002941EB" w:rsidR="00E55705">
        <w:rPr>
          <w:szCs w:val="24"/>
        </w:rPr>
      </w:r>
      <w:r w:rsidRPr="002941EB" w:rsidR="00E55705">
        <w:rPr>
          <w:szCs w:val="24"/>
        </w:rPr>
        <w:fldChar w:fldCharType="separate"/>
      </w:r>
      <w:r w:rsidRPr="002941EB" w:rsidR="00E55705">
        <w:rPr>
          <w:szCs w:val="24"/>
        </w:rPr>
        <w:t xml:space="preserve">Figure </w:t>
      </w:r>
      <w:r w:rsidRPr="002941EB" w:rsidR="00E55705">
        <w:rPr>
          <w:noProof/>
          <w:szCs w:val="24"/>
        </w:rPr>
        <w:t>1</w:t>
      </w:r>
      <w:r w:rsidRPr="002941EB" w:rsidR="00E55705">
        <w:rPr>
          <w:szCs w:val="24"/>
        </w:rPr>
        <w:fldChar w:fldCharType="end"/>
      </w:r>
      <w:r w:rsidRPr="002941EB" w:rsidR="00E55705">
        <w:rPr>
          <w:szCs w:val="24"/>
        </w:rPr>
        <w:t xml:space="preserve">. </w:t>
      </w:r>
      <w:r w:rsidRPr="00087A7D">
        <w:rPr>
          <w:szCs w:val="24"/>
        </w:rPr>
        <w:t>Training begins with raw EMG data from the public NinaPro dataset, which is processed using custom signal processing algorithms in MATLAB to extract meaningful features. These features and their associated classifications are input into a Python-based training script to build and evaluate the model. Once trained, the model is converted into a TensorFlow Lite file for deployment on the STM32 microcontroller. The microcontroller receives raw data from the analog front-end, processes it to extract features with digital signal processing, and uses the pretrained inference engine to classify movements and output the results in real time.</w:t>
      </w:r>
    </w:p>
    <w:p w:rsidRPr="0019414A" w:rsidR="00E55705" w:rsidP="007B25A9" w:rsidRDefault="0019414A" w14:paraId="684E6A33" w14:textId="4D3F41C8">
      <w:pPr>
        <w:spacing w:line="360" w:lineRule="auto"/>
        <w:jc w:val="center"/>
        <w:rPr>
          <w:szCs w:val="24"/>
        </w:rPr>
      </w:pPr>
      <w:r>
        <w:rPr>
          <w:noProof/>
        </w:rPr>
        <w:drawing>
          <wp:inline distT="0" distB="0" distL="0" distR="0" wp14:anchorId="43279141" wp14:editId="508CC0E5">
            <wp:extent cx="5068034" cy="3244948"/>
            <wp:effectExtent l="0" t="0" r="0" b="0"/>
            <wp:docPr id="129790587" name="Picture 10" descr="P9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0587" name="Picture 10" descr="P92#yIS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32228" cy="3286050"/>
                    </a:xfrm>
                    <a:prstGeom prst="rect">
                      <a:avLst/>
                    </a:prstGeom>
                    <a:noFill/>
                    <a:ln>
                      <a:noFill/>
                    </a:ln>
                  </pic:spPr>
                </pic:pic>
              </a:graphicData>
            </a:graphic>
          </wp:inline>
        </w:drawing>
      </w:r>
    </w:p>
    <w:p w:rsidR="00F5752F" w:rsidP="007B25A9" w:rsidRDefault="00E55705" w14:paraId="2D0F74FA" w14:textId="4BBC1E66">
      <w:pPr>
        <w:pStyle w:val="Caption"/>
        <w:spacing w:line="360" w:lineRule="auto"/>
        <w:jc w:val="both"/>
      </w:pPr>
      <w:bookmarkStart w:name="_Ref183189958" w:id="2"/>
      <w:bookmarkStart w:name="_Toc183208303" w:id="3"/>
      <w:bookmarkStart w:name="_Toc192283696" w:id="4"/>
      <w:r>
        <w:t xml:space="preserve">Figure </w:t>
      </w:r>
      <w:r>
        <w:fldChar w:fldCharType="begin"/>
      </w:r>
      <w:r>
        <w:instrText>SEQ Figure \* ARABIC</w:instrText>
      </w:r>
      <w:r>
        <w:fldChar w:fldCharType="separate"/>
      </w:r>
      <w:r w:rsidR="00A80A95">
        <w:rPr>
          <w:noProof/>
        </w:rPr>
        <w:t>1</w:t>
      </w:r>
      <w:r>
        <w:fldChar w:fldCharType="end"/>
      </w:r>
      <w:bookmarkEnd w:id="2"/>
      <w:r>
        <w:t>: Machine Learning Process</w:t>
      </w:r>
      <w:bookmarkEnd w:id="3"/>
      <w:bookmarkEnd w:id="4"/>
    </w:p>
    <w:p w:rsidR="00D278E9" w:rsidP="007B25A9" w:rsidRDefault="00AA2E27" w14:paraId="180A08F7" w14:textId="2B45D85B">
      <w:pPr>
        <w:spacing w:line="360" w:lineRule="auto"/>
        <w:jc w:val="center"/>
        <w:rPr>
          <w:i/>
          <w:iCs/>
          <w:sz w:val="22"/>
          <w:szCs w:val="36"/>
        </w:rPr>
      </w:pPr>
      <w:r w:rsidRPr="00AA2E27">
        <w:rPr>
          <w:i/>
          <w:iCs/>
          <w:sz w:val="22"/>
          <w:szCs w:val="22"/>
        </w:rPr>
        <w:fldChar w:fldCharType="begin" w:fldLock="1"/>
      </w:r>
      <w:r w:rsidRPr="00AA2E27">
        <w:rPr>
          <w:i/>
          <w:iCs/>
          <w:sz w:val="22"/>
          <w:szCs w:val="22"/>
        </w:rPr>
        <w:instrText xml:space="preserve"> REF _Ref183189958 \h  \* MERGEFORMAT </w:instrText>
      </w:r>
      <w:r w:rsidRPr="00AA2E27">
        <w:rPr>
          <w:i/>
          <w:iCs/>
          <w:sz w:val="22"/>
          <w:szCs w:val="22"/>
        </w:rPr>
      </w:r>
      <w:r w:rsidRPr="00AA2E27">
        <w:rPr>
          <w:i/>
          <w:iCs/>
          <w:sz w:val="22"/>
          <w:szCs w:val="22"/>
        </w:rPr>
        <w:fldChar w:fldCharType="separate"/>
      </w:r>
      <w:r w:rsidRPr="00AA2E27">
        <w:rPr>
          <w:i/>
          <w:iCs/>
          <w:sz w:val="22"/>
          <w:szCs w:val="22"/>
        </w:rPr>
        <w:t xml:space="preserve">Figure </w:t>
      </w:r>
      <w:r w:rsidRPr="00AA2E27">
        <w:rPr>
          <w:i/>
          <w:iCs/>
          <w:noProof/>
          <w:sz w:val="22"/>
          <w:szCs w:val="22"/>
        </w:rPr>
        <w:t>1</w:t>
      </w:r>
      <w:r w:rsidRPr="00AA2E27">
        <w:rPr>
          <w:i/>
          <w:iCs/>
          <w:sz w:val="22"/>
          <w:szCs w:val="22"/>
        </w:rPr>
        <w:fldChar w:fldCharType="end"/>
      </w:r>
      <w:r w:rsidRPr="00AA2E27">
        <w:rPr>
          <w:i/>
          <w:iCs/>
          <w:sz w:val="20"/>
          <w:szCs w:val="32"/>
        </w:rPr>
        <w:t xml:space="preserve"> </w:t>
      </w:r>
      <w:r w:rsidR="00D278E9">
        <w:rPr>
          <w:i/>
          <w:iCs/>
          <w:sz w:val="22"/>
          <w:szCs w:val="36"/>
        </w:rPr>
        <w:t>demonstrates the machine learning process</w:t>
      </w:r>
      <w:r w:rsidR="006A330E">
        <w:rPr>
          <w:i/>
          <w:iCs/>
          <w:sz w:val="22"/>
          <w:szCs w:val="36"/>
        </w:rPr>
        <w:t xml:space="preserve"> that is conducted </w:t>
      </w:r>
      <w:r w:rsidR="00E10B46">
        <w:rPr>
          <w:i/>
          <w:iCs/>
          <w:sz w:val="22"/>
          <w:szCs w:val="36"/>
        </w:rPr>
        <w:t xml:space="preserve">to attain a working model on our microcontroller. </w:t>
      </w:r>
      <w:r>
        <w:rPr>
          <w:i/>
          <w:iCs/>
          <w:sz w:val="22"/>
          <w:szCs w:val="36"/>
        </w:rPr>
        <w:t>The process starts at the top left and works downwards.</w:t>
      </w:r>
    </w:p>
    <w:p w:rsidRPr="00D278E9" w:rsidR="00AA2E27" w:rsidP="007B25A9" w:rsidRDefault="00AA2E27" w14:paraId="1051DD99" w14:textId="77777777">
      <w:pPr>
        <w:spacing w:line="360" w:lineRule="auto"/>
        <w:jc w:val="center"/>
        <w:rPr>
          <w:i/>
          <w:iCs/>
          <w:sz w:val="22"/>
          <w:szCs w:val="36"/>
        </w:rPr>
      </w:pPr>
    </w:p>
    <w:p w:rsidRPr="00D641D2" w:rsidR="00B81DC7" w:rsidP="007B25A9" w:rsidRDefault="008937D8" w14:paraId="286991F1" w14:textId="643BE8AA">
      <w:pPr>
        <w:spacing w:line="360" w:lineRule="auto"/>
        <w:ind w:firstLine="720"/>
        <w:jc w:val="both"/>
        <w:rPr>
          <w:szCs w:val="24"/>
        </w:rPr>
      </w:pPr>
      <w:r w:rsidRPr="00D641D2">
        <w:rPr>
          <w:szCs w:val="24"/>
        </w:rPr>
        <w:t>T</w:t>
      </w:r>
      <w:r w:rsidRPr="00D641D2" w:rsidR="00701C38">
        <w:rPr>
          <w:szCs w:val="24"/>
        </w:rPr>
        <w:t xml:space="preserve">he device utilizes four channels of wet electrodes placed on the user’s forearm to capture the sEMG signals. The device is designed to be arm mounted </w:t>
      </w:r>
      <w:r w:rsidRPr="00D641D2" w:rsidR="004126B7">
        <w:rPr>
          <w:szCs w:val="24"/>
        </w:rPr>
        <w:t xml:space="preserve">and will not exceed the dimensions of </w:t>
      </w:r>
      <w:r w:rsidRPr="0280A055" w:rsidR="0280A055">
        <w:rPr>
          <w:szCs w:val="24"/>
        </w:rPr>
        <w:t>80</w:t>
      </w:r>
      <w:r w:rsidRPr="00D641D2" w:rsidR="004126B7">
        <w:rPr>
          <w:szCs w:val="24"/>
        </w:rPr>
        <w:t xml:space="preserve"> x </w:t>
      </w:r>
      <w:r w:rsidRPr="0280A055" w:rsidR="0280A055">
        <w:rPr>
          <w:szCs w:val="24"/>
        </w:rPr>
        <w:t>60</w:t>
      </w:r>
      <w:r w:rsidRPr="00D641D2" w:rsidR="003A7055">
        <w:rPr>
          <w:szCs w:val="24"/>
        </w:rPr>
        <w:t xml:space="preserve"> x </w:t>
      </w:r>
      <w:r w:rsidRPr="0280A055" w:rsidR="0280A055">
        <w:rPr>
          <w:szCs w:val="24"/>
        </w:rPr>
        <w:t>10mm</w:t>
      </w:r>
      <w:r w:rsidRPr="00D641D2" w:rsidR="00421AE0">
        <w:rPr>
          <w:szCs w:val="24"/>
        </w:rPr>
        <w:t xml:space="preserve"> and wi</w:t>
      </w:r>
      <w:r w:rsidRPr="00D641D2" w:rsidR="000D3812">
        <w:rPr>
          <w:szCs w:val="24"/>
        </w:rPr>
        <w:t xml:space="preserve">ll not exceed a mass of </w:t>
      </w:r>
      <w:r w:rsidR="00E06E68">
        <w:rPr>
          <w:szCs w:val="24"/>
        </w:rPr>
        <w:t>40</w:t>
      </w:r>
      <w:r w:rsidRPr="00D641D2" w:rsidR="004F7DBF">
        <w:rPr>
          <w:szCs w:val="24"/>
        </w:rPr>
        <w:t>g.</w:t>
      </w:r>
      <w:r w:rsidRPr="00D641D2" w:rsidR="003C3853">
        <w:rPr>
          <w:szCs w:val="24"/>
        </w:rPr>
        <w:t xml:space="preserve"> A physical sketch including dimensions can be seen below </w:t>
      </w:r>
      <w:r w:rsidRPr="00D77DCD" w:rsidR="003C3853">
        <w:rPr>
          <w:szCs w:val="24"/>
        </w:rPr>
        <w:t xml:space="preserve">in </w:t>
      </w:r>
      <w:r w:rsidRPr="00D77DCD" w:rsidR="00D77DCD">
        <w:rPr>
          <w:szCs w:val="24"/>
        </w:rPr>
        <w:fldChar w:fldCharType="begin" w:fldLock="1"/>
      </w:r>
      <w:r w:rsidRPr="00D77DCD" w:rsidR="00D77DCD">
        <w:rPr>
          <w:szCs w:val="24"/>
        </w:rPr>
        <w:instrText xml:space="preserve"> REF _Ref183194966 \h  \* MERGEFORMAT </w:instrText>
      </w:r>
      <w:r w:rsidRPr="00D77DCD" w:rsidR="00D77DCD">
        <w:rPr>
          <w:szCs w:val="24"/>
        </w:rPr>
      </w:r>
      <w:r w:rsidRPr="00D77DCD" w:rsidR="00D77DCD">
        <w:rPr>
          <w:szCs w:val="24"/>
        </w:rPr>
        <w:fldChar w:fldCharType="separate"/>
      </w:r>
      <w:r w:rsidRPr="00D77DCD" w:rsidR="00D77DCD">
        <w:rPr>
          <w:szCs w:val="24"/>
        </w:rPr>
        <w:t xml:space="preserve">Figure </w:t>
      </w:r>
      <w:r w:rsidRPr="00D77DCD" w:rsidR="00D77DCD">
        <w:rPr>
          <w:noProof/>
          <w:szCs w:val="24"/>
        </w:rPr>
        <w:t>2</w:t>
      </w:r>
      <w:r w:rsidRPr="00D77DCD" w:rsidR="00D77DCD">
        <w:rPr>
          <w:szCs w:val="24"/>
        </w:rPr>
        <w:fldChar w:fldCharType="end"/>
      </w:r>
      <w:r w:rsidRPr="00D77DCD" w:rsidR="00D77DCD">
        <w:rPr>
          <w:szCs w:val="24"/>
        </w:rPr>
        <w:t xml:space="preserve"> and </w:t>
      </w:r>
      <w:r w:rsidRPr="00D77DCD" w:rsidR="00D77DCD">
        <w:rPr>
          <w:szCs w:val="24"/>
        </w:rPr>
        <w:fldChar w:fldCharType="begin" w:fldLock="1"/>
      </w:r>
      <w:r w:rsidRPr="00D77DCD" w:rsidR="00D77DCD">
        <w:rPr>
          <w:szCs w:val="24"/>
        </w:rPr>
        <w:instrText xml:space="preserve"> REF _Ref183194973 \h  \* MERGEFORMAT </w:instrText>
      </w:r>
      <w:r w:rsidRPr="00D77DCD" w:rsidR="00D77DCD">
        <w:rPr>
          <w:szCs w:val="24"/>
        </w:rPr>
      </w:r>
      <w:r w:rsidRPr="00D77DCD" w:rsidR="00D77DCD">
        <w:rPr>
          <w:szCs w:val="24"/>
        </w:rPr>
        <w:fldChar w:fldCharType="separate"/>
      </w:r>
      <w:r w:rsidRPr="00D77DCD" w:rsidR="00D77DCD">
        <w:rPr>
          <w:szCs w:val="24"/>
        </w:rPr>
        <w:t xml:space="preserve">Figure </w:t>
      </w:r>
      <w:r w:rsidRPr="00D77DCD" w:rsidR="00D77DCD">
        <w:rPr>
          <w:noProof/>
          <w:szCs w:val="24"/>
        </w:rPr>
        <w:t>3</w:t>
      </w:r>
      <w:r w:rsidRPr="00D77DCD" w:rsidR="00D77DCD">
        <w:rPr>
          <w:szCs w:val="24"/>
        </w:rPr>
        <w:fldChar w:fldCharType="end"/>
      </w:r>
      <w:r w:rsidRPr="00D77DCD" w:rsidR="00D77DCD">
        <w:rPr>
          <w:szCs w:val="24"/>
        </w:rPr>
        <w:t>.</w:t>
      </w:r>
    </w:p>
    <w:p w:rsidR="00D77DCD" w:rsidP="007B25A9" w:rsidRDefault="00D77DCD" w14:paraId="06E06E9E" w14:textId="77777777">
      <w:pPr>
        <w:keepNext/>
        <w:spacing w:line="360" w:lineRule="auto"/>
        <w:jc w:val="center"/>
      </w:pPr>
      <w:r>
        <w:rPr>
          <w:noProof/>
        </w:rPr>
        <w:drawing>
          <wp:inline distT="0" distB="0" distL="0" distR="0" wp14:anchorId="41294424" wp14:editId="2FF29440">
            <wp:extent cx="3762375" cy="2522855"/>
            <wp:effectExtent l="0" t="0" r="9525" b="0"/>
            <wp:docPr id="615548341" name="Picture 17" descr="P9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48341" name="Picture 17" descr="P97#yIS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62375" cy="2522855"/>
                    </a:xfrm>
                    <a:prstGeom prst="rect">
                      <a:avLst/>
                    </a:prstGeom>
                    <a:noFill/>
                    <a:ln>
                      <a:noFill/>
                    </a:ln>
                  </pic:spPr>
                </pic:pic>
              </a:graphicData>
            </a:graphic>
          </wp:inline>
        </w:drawing>
      </w:r>
    </w:p>
    <w:p w:rsidR="00D77DCD" w:rsidP="007B25A9" w:rsidRDefault="00D77DCD" w14:paraId="6B004963" w14:textId="69A92D37">
      <w:pPr>
        <w:pStyle w:val="Caption"/>
        <w:spacing w:line="360" w:lineRule="auto"/>
        <w:jc w:val="center"/>
      </w:pPr>
      <w:bookmarkStart w:name="_Ref183194966" w:id="5"/>
      <w:bookmarkStart w:name="_Toc183208304" w:id="6"/>
      <w:bookmarkStart w:name="_Toc192283697" w:id="7"/>
      <w:r>
        <w:t xml:space="preserve">Figure </w:t>
      </w:r>
      <w:r>
        <w:fldChar w:fldCharType="begin"/>
      </w:r>
      <w:r>
        <w:instrText>SEQ Figure \* ARABIC</w:instrText>
      </w:r>
      <w:r>
        <w:fldChar w:fldCharType="separate"/>
      </w:r>
      <w:r w:rsidR="00A80A95">
        <w:rPr>
          <w:noProof/>
        </w:rPr>
        <w:t>2</w:t>
      </w:r>
      <w:r>
        <w:fldChar w:fldCharType="end"/>
      </w:r>
      <w:bookmarkEnd w:id="5"/>
      <w:r>
        <w:t xml:space="preserve">: </w:t>
      </w:r>
      <w:r w:rsidR="00FA3B96">
        <w:t>Top-Down</w:t>
      </w:r>
      <w:r>
        <w:t xml:space="preserve"> Mechanical Drawing</w:t>
      </w:r>
      <w:bookmarkEnd w:id="6"/>
      <w:bookmarkEnd w:id="7"/>
    </w:p>
    <w:p w:rsidRPr="00AF37B5" w:rsidR="0051231C" w:rsidP="007B25A9" w:rsidRDefault="00D252AC" w14:paraId="30501022" w14:textId="78584759">
      <w:pPr>
        <w:spacing w:line="360" w:lineRule="auto"/>
        <w:jc w:val="center"/>
        <w:rPr>
          <w:i/>
          <w:iCs/>
          <w:sz w:val="22"/>
          <w:szCs w:val="36"/>
        </w:rPr>
      </w:pPr>
      <w:r w:rsidRPr="00AF37B5">
        <w:rPr>
          <w:i/>
          <w:iCs/>
          <w:sz w:val="22"/>
          <w:szCs w:val="36"/>
        </w:rPr>
        <w:fldChar w:fldCharType="begin" w:fldLock="1"/>
      </w:r>
      <w:r w:rsidRPr="00AF37B5">
        <w:rPr>
          <w:i/>
          <w:iCs/>
          <w:sz w:val="22"/>
          <w:szCs w:val="36"/>
        </w:rPr>
        <w:instrText xml:space="preserve"> REF _Ref183194966 \h </w:instrText>
      </w:r>
      <w:r w:rsidRPr="00AF37B5" w:rsidR="00AF37B5">
        <w:rPr>
          <w:i/>
          <w:iCs/>
          <w:sz w:val="22"/>
          <w:szCs w:val="36"/>
        </w:rPr>
        <w:instrText xml:space="preserve"> \* MERGEFORMAT </w:instrText>
      </w:r>
      <w:r w:rsidRPr="00AF37B5">
        <w:rPr>
          <w:i/>
          <w:iCs/>
          <w:sz w:val="22"/>
          <w:szCs w:val="36"/>
        </w:rPr>
      </w:r>
      <w:r w:rsidRPr="00AF37B5">
        <w:rPr>
          <w:i/>
          <w:iCs/>
          <w:sz w:val="22"/>
          <w:szCs w:val="36"/>
        </w:rPr>
        <w:fldChar w:fldCharType="separate"/>
      </w:r>
      <w:r w:rsidRPr="00AF37B5">
        <w:rPr>
          <w:i/>
          <w:iCs/>
          <w:sz w:val="22"/>
          <w:szCs w:val="36"/>
        </w:rPr>
        <w:t xml:space="preserve">Figure </w:t>
      </w:r>
      <w:r w:rsidRPr="00AF37B5">
        <w:rPr>
          <w:i/>
          <w:iCs/>
          <w:noProof/>
          <w:sz w:val="22"/>
          <w:szCs w:val="36"/>
        </w:rPr>
        <w:t>2</w:t>
      </w:r>
      <w:r w:rsidRPr="00AF37B5">
        <w:rPr>
          <w:i/>
          <w:iCs/>
          <w:sz w:val="22"/>
          <w:szCs w:val="36"/>
        </w:rPr>
        <w:fldChar w:fldCharType="end"/>
      </w:r>
      <w:r w:rsidRPr="00AF37B5">
        <w:rPr>
          <w:i/>
          <w:iCs/>
          <w:sz w:val="22"/>
          <w:szCs w:val="36"/>
        </w:rPr>
        <w:t xml:space="preserve"> is the mechanical drawing of our </w:t>
      </w:r>
      <w:r w:rsidRPr="00AF37B5" w:rsidR="00AF37B5">
        <w:rPr>
          <w:i/>
          <w:iCs/>
          <w:sz w:val="22"/>
          <w:szCs w:val="36"/>
        </w:rPr>
        <w:t>physical device</w:t>
      </w:r>
      <w:r w:rsidR="00AF37B5">
        <w:rPr>
          <w:i/>
          <w:iCs/>
          <w:sz w:val="22"/>
          <w:szCs w:val="36"/>
        </w:rPr>
        <w:t xml:space="preserve"> from a top view</w:t>
      </w:r>
      <w:r w:rsidRPr="00AF37B5" w:rsidR="00AF37B5">
        <w:rPr>
          <w:i/>
          <w:iCs/>
          <w:sz w:val="22"/>
          <w:szCs w:val="36"/>
        </w:rPr>
        <w:t>, the units are in mm. Notice the hole in the top right, this is for a status LED.</w:t>
      </w:r>
    </w:p>
    <w:p w:rsidR="00D77DCD" w:rsidP="007B25A9" w:rsidRDefault="00D77DCD" w14:paraId="1EF0C288" w14:textId="77777777">
      <w:pPr>
        <w:keepNext/>
        <w:spacing w:line="360" w:lineRule="auto"/>
        <w:jc w:val="center"/>
      </w:pPr>
      <w:r>
        <w:rPr>
          <w:noProof/>
        </w:rPr>
        <w:t xml:space="preserve"> </w:t>
      </w:r>
      <w:r w:rsidR="004A23CC">
        <w:rPr>
          <w:noProof/>
        </w:rPr>
        <w:drawing>
          <wp:inline distT="0" distB="0" distL="0" distR="0" wp14:anchorId="7E7790FB" wp14:editId="17004B33">
            <wp:extent cx="3381934" cy="2301500"/>
            <wp:effectExtent l="0" t="0" r="9525" b="3810"/>
            <wp:docPr id="1235447583" name="Picture 16" descr="P10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47583" name="Picture 16" descr="P100#yIS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0071" cy="2307038"/>
                    </a:xfrm>
                    <a:prstGeom prst="rect">
                      <a:avLst/>
                    </a:prstGeom>
                    <a:noFill/>
                    <a:ln>
                      <a:noFill/>
                    </a:ln>
                  </pic:spPr>
                </pic:pic>
              </a:graphicData>
            </a:graphic>
          </wp:inline>
        </w:drawing>
      </w:r>
    </w:p>
    <w:p w:rsidR="00E55D53" w:rsidP="007B25A9" w:rsidRDefault="00D77DCD" w14:paraId="229FC6E1" w14:textId="23E1BDC8">
      <w:pPr>
        <w:pStyle w:val="Caption"/>
        <w:spacing w:line="360" w:lineRule="auto"/>
        <w:jc w:val="center"/>
      </w:pPr>
      <w:bookmarkStart w:name="_Ref183194973" w:id="8"/>
      <w:bookmarkStart w:name="_Toc183208305" w:id="9"/>
      <w:bookmarkStart w:name="_Toc192283698" w:id="10"/>
      <w:r>
        <w:t xml:space="preserve">Figure </w:t>
      </w:r>
      <w:r>
        <w:fldChar w:fldCharType="begin"/>
      </w:r>
      <w:r>
        <w:instrText>SEQ Figure \* ARABIC</w:instrText>
      </w:r>
      <w:r>
        <w:fldChar w:fldCharType="separate"/>
      </w:r>
      <w:r w:rsidR="00A80A95">
        <w:rPr>
          <w:noProof/>
        </w:rPr>
        <w:t>3</w:t>
      </w:r>
      <w:r>
        <w:fldChar w:fldCharType="end"/>
      </w:r>
      <w:bookmarkEnd w:id="8"/>
      <w:r>
        <w:t>: Side View Mechanical Drawing</w:t>
      </w:r>
      <w:bookmarkEnd w:id="9"/>
      <w:bookmarkEnd w:id="10"/>
    </w:p>
    <w:p w:rsidR="00AF37B5" w:rsidP="007B25A9" w:rsidRDefault="00AF37B5" w14:paraId="41CD040C" w14:textId="5C4D41E1">
      <w:pPr>
        <w:spacing w:line="360" w:lineRule="auto"/>
        <w:jc w:val="center"/>
        <w:rPr>
          <w:i/>
          <w:iCs/>
          <w:sz w:val="22"/>
          <w:szCs w:val="36"/>
        </w:rPr>
      </w:pPr>
      <w:r w:rsidRPr="00AF37B5">
        <w:rPr>
          <w:i/>
          <w:iCs/>
          <w:sz w:val="22"/>
          <w:szCs w:val="36"/>
        </w:rPr>
        <w:fldChar w:fldCharType="begin" w:fldLock="1"/>
      </w:r>
      <w:r w:rsidRPr="00AF37B5">
        <w:rPr>
          <w:i/>
          <w:iCs/>
          <w:sz w:val="22"/>
          <w:szCs w:val="36"/>
        </w:rPr>
        <w:instrText xml:space="preserve"> REF _Ref183194973 \h  \* MERGEFORMAT </w:instrText>
      </w:r>
      <w:r w:rsidRPr="00AF37B5">
        <w:rPr>
          <w:i/>
          <w:iCs/>
          <w:sz w:val="22"/>
          <w:szCs w:val="36"/>
        </w:rPr>
      </w:r>
      <w:r w:rsidRPr="00AF37B5">
        <w:rPr>
          <w:i/>
          <w:iCs/>
          <w:sz w:val="22"/>
          <w:szCs w:val="36"/>
        </w:rPr>
        <w:fldChar w:fldCharType="separate"/>
      </w:r>
      <w:r w:rsidRPr="00AF37B5">
        <w:rPr>
          <w:i/>
          <w:iCs/>
          <w:sz w:val="22"/>
          <w:szCs w:val="36"/>
        </w:rPr>
        <w:t xml:space="preserve">Figure </w:t>
      </w:r>
      <w:r w:rsidRPr="00AF37B5">
        <w:rPr>
          <w:i/>
          <w:iCs/>
          <w:noProof/>
          <w:sz w:val="22"/>
          <w:szCs w:val="36"/>
        </w:rPr>
        <w:t>3</w:t>
      </w:r>
      <w:r w:rsidRPr="00AF37B5">
        <w:rPr>
          <w:i/>
          <w:iCs/>
          <w:sz w:val="22"/>
          <w:szCs w:val="36"/>
        </w:rPr>
        <w:fldChar w:fldCharType="end"/>
      </w:r>
      <w:r w:rsidRPr="00AF37B5">
        <w:rPr>
          <w:i/>
          <w:iCs/>
          <w:sz w:val="22"/>
          <w:szCs w:val="36"/>
        </w:rPr>
        <w:t xml:space="preserve"> is the mechanical drawing of our physical device from a side view, the units are in mm. Notice the hole in the left, this is for I/O connections. The ON/OFF switch can also be seen towards the right.</w:t>
      </w:r>
    </w:p>
    <w:p w:rsidRPr="00AF37B5" w:rsidR="00AF37B5" w:rsidP="007B25A9" w:rsidRDefault="00AF37B5" w14:paraId="691B48B0" w14:textId="77777777">
      <w:pPr>
        <w:spacing w:line="360" w:lineRule="auto"/>
        <w:jc w:val="center"/>
        <w:rPr>
          <w:i/>
          <w:iCs/>
          <w:sz w:val="22"/>
          <w:szCs w:val="36"/>
        </w:rPr>
      </w:pPr>
    </w:p>
    <w:p w:rsidRPr="008D08EB" w:rsidR="00F900F8" w:rsidP="007B25A9" w:rsidRDefault="00D64BFE" w14:paraId="489CC11E" w14:textId="646EAE6D">
      <w:pPr>
        <w:spacing w:line="360" w:lineRule="auto"/>
        <w:ind w:firstLine="720"/>
        <w:rPr>
          <w:szCs w:val="24"/>
        </w:rPr>
      </w:pPr>
      <w:r w:rsidRPr="00D641D2">
        <w:rPr>
          <w:szCs w:val="24"/>
        </w:rPr>
        <w:t>Our system is comprised of three main subsystems, each with specific tasks necessary to ensure the proper operation of our device. These subsystems are the ADS1299 analog front-end module (AFE), STM32 microcontroller, and the power management integrated circuit (PMIC). The AFE is a critical component, procured specifically for its ability to handle the complexity of sEMG signal acquisition. It amplifies and digitizes the weak bioelectric signals</w:t>
      </w:r>
      <w:r w:rsidR="00E53BFA">
        <w:rPr>
          <w:szCs w:val="24"/>
        </w:rPr>
        <w:t xml:space="preserve"> (</w:t>
      </w:r>
      <w:r w:rsidR="00007780">
        <w:rPr>
          <w:szCs w:val="24"/>
        </w:rPr>
        <w:t xml:space="preserve">typically in the </w:t>
      </w:r>
      <w:r w:rsidRPr="008D08EB" w:rsidR="00007780">
        <w:rPr>
          <w:szCs w:val="24"/>
        </w:rPr>
        <w:t>range of 10uV to 10mV)</w:t>
      </w:r>
      <w:r w:rsidRPr="008D08EB">
        <w:rPr>
          <w:szCs w:val="24"/>
        </w:rPr>
        <w:t xml:space="preserve"> from the forearm electrodes, ensuring that they are clean and suitable for further processing. The STM32 microcontroller serves as the central processor</w:t>
      </w:r>
      <w:r w:rsidRPr="008D08EB" w:rsidR="00A34211">
        <w:rPr>
          <w:szCs w:val="24"/>
        </w:rPr>
        <w:t>, performing feature extraction and classification using the machine learning model</w:t>
      </w:r>
      <w:r w:rsidRPr="008D08EB" w:rsidR="0044158A">
        <w:rPr>
          <w:szCs w:val="24"/>
        </w:rPr>
        <w:t xml:space="preserve">. </w:t>
      </w:r>
      <w:r w:rsidRPr="008D08EB" w:rsidR="00926006">
        <w:rPr>
          <w:szCs w:val="24"/>
        </w:rPr>
        <w:t xml:space="preserve">The PMIC ensures stable power delivery to all components, enabling the device to operate with a 3.7V </w:t>
      </w:r>
      <w:r w:rsidRPr="008D08EB" w:rsidR="00E907F5">
        <w:rPr>
          <w:szCs w:val="24"/>
        </w:rPr>
        <w:t>lithium-ion</w:t>
      </w:r>
      <w:r w:rsidRPr="008D08EB" w:rsidR="00A32C32">
        <w:rPr>
          <w:szCs w:val="24"/>
        </w:rPr>
        <w:t xml:space="preserve"> battery.</w:t>
      </w:r>
      <w:r w:rsidRPr="008D08EB" w:rsidR="00E907F5">
        <w:rPr>
          <w:szCs w:val="24"/>
        </w:rPr>
        <w:t xml:space="preserve"> These details and the interactions between the subsystems are illustrated below in the block diagram in</w:t>
      </w:r>
      <w:r w:rsidR="00F5175B">
        <w:rPr>
          <w:szCs w:val="24"/>
        </w:rPr>
        <w:t xml:space="preserve"> </w:t>
      </w:r>
      <w:r w:rsidR="00F5175B">
        <w:rPr>
          <w:szCs w:val="24"/>
          <w:highlight w:val="yellow"/>
        </w:rPr>
        <w:fldChar w:fldCharType="begin" w:fldLock="1"/>
      </w:r>
      <w:r w:rsidR="00F5175B">
        <w:rPr>
          <w:szCs w:val="24"/>
        </w:rPr>
        <w:instrText xml:space="preserve"> REF _Ref182984659 \h </w:instrText>
      </w:r>
      <w:r w:rsidR="007B25A9">
        <w:rPr>
          <w:szCs w:val="24"/>
          <w:highlight w:val="yellow"/>
        </w:rPr>
        <w:instrText xml:space="preserve"> \* MERGEFORMAT </w:instrText>
      </w:r>
      <w:r w:rsidR="00F5175B">
        <w:rPr>
          <w:szCs w:val="24"/>
          <w:highlight w:val="yellow"/>
        </w:rPr>
      </w:r>
      <w:r w:rsidR="00F5175B">
        <w:rPr>
          <w:szCs w:val="24"/>
          <w:highlight w:val="yellow"/>
        </w:rPr>
        <w:fldChar w:fldCharType="separate"/>
      </w:r>
      <w:r w:rsidR="00F5175B">
        <w:t xml:space="preserve">Figure </w:t>
      </w:r>
      <w:r w:rsidR="00F5175B">
        <w:rPr>
          <w:noProof/>
        </w:rPr>
        <w:t>5</w:t>
      </w:r>
      <w:r w:rsidR="00F5175B">
        <w:rPr>
          <w:szCs w:val="24"/>
          <w:highlight w:val="yellow"/>
        </w:rPr>
        <w:fldChar w:fldCharType="end"/>
      </w:r>
      <w:r w:rsidRPr="008D08EB" w:rsidR="00E907F5">
        <w:rPr>
          <w:szCs w:val="24"/>
        </w:rPr>
        <w:t>.</w:t>
      </w:r>
    </w:p>
    <w:p w:rsidRPr="008D08EB" w:rsidR="00F900F8" w:rsidP="007B25A9" w:rsidRDefault="00F900F8" w14:paraId="682BB866" w14:textId="052675A0">
      <w:pPr>
        <w:spacing w:line="360" w:lineRule="auto"/>
        <w:ind w:firstLine="720"/>
        <w:jc w:val="both"/>
        <w:rPr>
          <w:szCs w:val="24"/>
        </w:rPr>
      </w:pPr>
      <w:r w:rsidRPr="008D08EB">
        <w:rPr>
          <w:szCs w:val="24"/>
        </w:rPr>
        <w:t>The analog signals captured by the four channels of wet electrodes are processed through our procured analog front-end module which operates at a sample rate of 2KHz. The AFE digitizes the signals and transmits them to our microcontroller via the SPI protocol operating at a data transfer rate of 4MHz. Within the microcontroller, a pre-trained machine learning model classifies these hand movements with an accuracy of no less than 70%. This process can be visualized below in our signal flow chart seen in</w:t>
      </w:r>
      <w:r w:rsidR="00F5175B">
        <w:rPr>
          <w:szCs w:val="24"/>
        </w:rPr>
        <w:t xml:space="preserve"> </w:t>
      </w:r>
      <w:r w:rsidR="00F5175B">
        <w:rPr>
          <w:szCs w:val="24"/>
          <w:highlight w:val="yellow"/>
        </w:rPr>
        <w:fldChar w:fldCharType="begin" w:fldLock="1"/>
      </w:r>
      <w:r w:rsidR="00F5175B">
        <w:rPr>
          <w:szCs w:val="24"/>
        </w:rPr>
        <w:instrText xml:space="preserve"> REF _Ref182984700 \h </w:instrText>
      </w:r>
      <w:r w:rsidR="007B25A9">
        <w:rPr>
          <w:szCs w:val="24"/>
          <w:highlight w:val="yellow"/>
        </w:rPr>
        <w:instrText xml:space="preserve"> \* MERGEFORMAT </w:instrText>
      </w:r>
      <w:r w:rsidR="00F5175B">
        <w:rPr>
          <w:szCs w:val="24"/>
          <w:highlight w:val="yellow"/>
        </w:rPr>
      </w:r>
      <w:r w:rsidR="00F5175B">
        <w:rPr>
          <w:szCs w:val="24"/>
          <w:highlight w:val="yellow"/>
        </w:rPr>
        <w:fldChar w:fldCharType="separate"/>
      </w:r>
      <w:r w:rsidR="00F5175B">
        <w:t xml:space="preserve">Figure </w:t>
      </w:r>
      <w:r w:rsidR="00F5175B">
        <w:rPr>
          <w:noProof/>
        </w:rPr>
        <w:t>6</w:t>
      </w:r>
      <w:r w:rsidR="00F5175B">
        <w:rPr>
          <w:szCs w:val="24"/>
          <w:highlight w:val="yellow"/>
        </w:rPr>
        <w:fldChar w:fldCharType="end"/>
      </w:r>
      <w:r w:rsidRPr="008D08EB">
        <w:rPr>
          <w:szCs w:val="24"/>
        </w:rPr>
        <w:t>.</w:t>
      </w:r>
    </w:p>
    <w:p w:rsidR="00F900F8" w:rsidP="007B25A9" w:rsidRDefault="00F900F8" w14:paraId="34B2CBC3" w14:textId="3163845E">
      <w:pPr>
        <w:spacing w:line="360" w:lineRule="auto"/>
        <w:jc w:val="both"/>
      </w:pPr>
      <w:r w:rsidRPr="00D641D2">
        <w:rPr>
          <w:szCs w:val="24"/>
        </w:rPr>
        <w:tab/>
      </w:r>
      <w:r w:rsidRPr="4046304E">
        <w:t>The device is powered by a 3.7V rechargeable lithium-ion battery, selected for its portability and energy density. The battery has a capacity of 400mAh, which will provide adequate charge to sustain the device’s power demands. Power is managed directly by the PMIC which ensures stable voltage levels and efficient battery charging through the USB Micro B port. The PMIC regulates and outputs the required voltages for each subsystem: 3.3V for the STM32 microcontroller and 3.3V/5V for the ADS1299 AFE. The total current consumption of the device is estimated to not exceed 10.43mA under normal operation, which allows for ~38 hours of continuous use.</w:t>
      </w:r>
    </w:p>
    <w:p w:rsidR="0096684E" w:rsidP="007B25A9" w:rsidRDefault="00F5752F" w14:paraId="22BC0D10" w14:textId="2F7B2F6D">
      <w:pPr>
        <w:spacing w:line="360" w:lineRule="auto"/>
        <w:ind w:firstLine="720"/>
        <w:jc w:val="both"/>
      </w:pPr>
      <w:r>
        <w:t xml:space="preserve">To begin using the device, the user will prepare their forearm, ensuring the area is clean and dry. Eight electrodes are placed radially around the proximal forearm, spaced approximately 2 cm apart, and positioned 2-3 cm distal from the elbow crease. These electrodes are then connected to the corresponding input pins on the device for each channel. A reference electrode is placed on the elbow and connected to the designated REF pin. Once the electrodes are in place, the user runs the simulator software on a PC, connects the device to the PC via USB Micro B, and powers on the device. As the user moves their hand, the device processes the sEMG signals and transmits the classified movements to the PC, where a visual simulation displays the corresponding hand movements in real time. </w:t>
      </w:r>
      <w:r w:rsidR="0096684E">
        <w:t xml:space="preserve">These steps can be seen below in </w:t>
      </w:r>
      <w:r w:rsidR="00F5175B">
        <w:rPr>
          <w:highlight w:val="yellow"/>
        </w:rPr>
        <w:fldChar w:fldCharType="begin" w:fldLock="1"/>
      </w:r>
      <w:r w:rsidR="00F5175B">
        <w:instrText xml:space="preserve"> REF _Ref184843396 \h </w:instrText>
      </w:r>
      <w:r w:rsidR="007B25A9">
        <w:rPr>
          <w:highlight w:val="yellow"/>
        </w:rPr>
        <w:instrText xml:space="preserve"> \* MERGEFORMAT </w:instrText>
      </w:r>
      <w:r w:rsidR="00F5175B">
        <w:rPr>
          <w:highlight w:val="yellow"/>
        </w:rPr>
      </w:r>
      <w:r w:rsidR="00F5175B">
        <w:rPr>
          <w:highlight w:val="yellow"/>
        </w:rPr>
        <w:fldChar w:fldCharType="separate"/>
      </w:r>
      <w:r w:rsidR="00F5175B">
        <w:t xml:space="preserve">Figure </w:t>
      </w:r>
      <w:r w:rsidR="00F5175B">
        <w:rPr>
          <w:noProof/>
        </w:rPr>
        <w:t>4</w:t>
      </w:r>
      <w:r w:rsidR="00F5175B">
        <w:rPr>
          <w:highlight w:val="yellow"/>
        </w:rPr>
        <w:fldChar w:fldCharType="end"/>
      </w:r>
      <w:r w:rsidR="00F5175B">
        <w:t>.</w:t>
      </w:r>
    </w:p>
    <w:p w:rsidR="0096684E" w:rsidP="00F5175B" w:rsidRDefault="00AF37B5" w14:paraId="7BE52E6A" w14:textId="72E0DD1B">
      <w:pPr>
        <w:spacing w:line="480" w:lineRule="auto"/>
        <w:jc w:val="both"/>
      </w:pPr>
      <w:r>
        <w:rPr>
          <w:noProof/>
        </w:rPr>
        <mc:AlternateContent>
          <mc:Choice Requires="wps">
            <w:drawing>
              <wp:anchor distT="0" distB="0" distL="114300" distR="114300" simplePos="0" relativeHeight="251658244" behindDoc="1" locked="0" layoutInCell="1" allowOverlap="1" wp14:anchorId="0215E47F" wp14:editId="5A389F07">
                <wp:simplePos x="0" y="0"/>
                <wp:positionH relativeFrom="column">
                  <wp:posOffset>-429260</wp:posOffset>
                </wp:positionH>
                <wp:positionV relativeFrom="paragraph">
                  <wp:posOffset>1823085</wp:posOffset>
                </wp:positionV>
                <wp:extent cx="6593840" cy="635"/>
                <wp:effectExtent l="0" t="0" r="0" b="8255"/>
                <wp:wrapTight wrapText="bothSides">
                  <wp:wrapPolygon edited="0">
                    <wp:start x="0" y="0"/>
                    <wp:lineTo x="0" y="20698"/>
                    <wp:lineTo x="21529" y="20698"/>
                    <wp:lineTo x="21529" y="0"/>
                    <wp:lineTo x="0" y="0"/>
                  </wp:wrapPolygon>
                </wp:wrapTight>
                <wp:docPr id="1335383663" name="Text Box 1" descr="P108TB7#y1"/>
                <wp:cNvGraphicFramePr/>
                <a:graphic xmlns:a="http://schemas.openxmlformats.org/drawingml/2006/main">
                  <a:graphicData uri="http://schemas.microsoft.com/office/word/2010/wordprocessingShape">
                    <wps:wsp>
                      <wps:cNvSpPr txBox="1"/>
                      <wps:spPr>
                        <a:xfrm>
                          <a:off x="0" y="0"/>
                          <a:ext cx="6593840" cy="635"/>
                        </a:xfrm>
                        <a:prstGeom prst="rect">
                          <a:avLst/>
                        </a:prstGeom>
                        <a:solidFill>
                          <a:prstClr val="white"/>
                        </a:solidFill>
                        <a:ln>
                          <a:noFill/>
                        </a:ln>
                      </wps:spPr>
                      <wps:txbx>
                        <w:txbxContent>
                          <w:p w:rsidRPr="00F5175B" w:rsidR="00F5175B" w:rsidP="00F5175B" w:rsidRDefault="00AF37B5" w14:paraId="2F1A5266" w14:textId="071C9E9D">
                            <w:pPr>
                              <w:pStyle w:val="Caption"/>
                            </w:pPr>
                            <w:bookmarkStart w:name="_Ref184843396" w:id="11"/>
                            <w:bookmarkStart w:name="_Toc192283699" w:id="12"/>
                            <w:r>
                              <w:t xml:space="preserve">Figure </w:t>
                            </w:r>
                            <w:r>
                              <w:fldChar w:fldCharType="begin"/>
                            </w:r>
                            <w:r>
                              <w:instrText xml:space="preserve"> SEQ Figure \* ARABIC </w:instrText>
                            </w:r>
                            <w:r>
                              <w:fldChar w:fldCharType="separate"/>
                            </w:r>
                            <w:r w:rsidR="00A80A95">
                              <w:rPr>
                                <w:noProof/>
                              </w:rPr>
                              <w:t>4</w:t>
                            </w:r>
                            <w:r>
                              <w:fldChar w:fldCharType="end"/>
                            </w:r>
                            <w:bookmarkEnd w:id="11"/>
                            <w:r>
                              <w:t>: Use Case Flow Diagram</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E1FA4D4">
              <v:shapetype id="_x0000_t202" coordsize="21600,21600" o:spt="202" path="m,l,21600r21600,l21600,xe" w14:anchorId="0215E47F">
                <v:stroke joinstyle="miter"/>
                <v:path gradientshapeok="t" o:connecttype="rect"/>
              </v:shapetype>
              <v:shape id="Text Box 1" style="position:absolute;left:0;text-align:left;margin-left:-33.8pt;margin-top:143.55pt;width:519.2pt;height:.05pt;z-index:-251658236;visibility:visible;mso-wrap-style:square;mso-wrap-distance-left:9pt;mso-wrap-distance-top:0;mso-wrap-distance-right:9pt;mso-wrap-distance-bottom:0;mso-position-horizontal:absolute;mso-position-horizontal-relative:text;mso-position-vertical:absolute;mso-position-vertical-relative:text;v-text-anchor:top" alt="P108TB7#y1"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">
                <v:textbox style="mso-fit-shape-to-text:t" inset="0,0,0,0">
                  <w:txbxContent>
                    <w:p w:rsidRPr="00F5175B" w:rsidR="00F5175B" w:rsidP="00F5175B" w:rsidRDefault="00AF37B5" w14:paraId="30AA9BE0" w14:textId="071C9E9D">
                      <w:pPr>
                        <w:pStyle w:val="Caption"/>
                      </w:pPr>
                      <w:r>
                        <w:t xml:space="preserve">Figure </w:t>
                      </w:r>
                      <w:r>
                        <w:fldChar w:fldCharType="begin"/>
                      </w:r>
                      <w:r>
                        <w:instrText xml:space="preserve"> SEQ Figure \* ARABIC </w:instrText>
                      </w:r>
                      <w:r>
                        <w:fldChar w:fldCharType="separate"/>
                      </w:r>
                      <w:r w:rsidR="00A80A95">
                        <w:rPr>
                          <w:noProof/>
                        </w:rPr>
                        <w:t>4</w:t>
                      </w:r>
                      <w:r>
                        <w:fldChar w:fldCharType="end"/>
                      </w:r>
                      <w:r>
                        <w:t>: Use Case Flow Diagram</w:t>
                      </w:r>
                    </w:p>
                  </w:txbxContent>
                </v:textbox>
                <w10:wrap type="tight"/>
              </v:shape>
            </w:pict>
          </mc:Fallback>
        </mc:AlternateContent>
      </w:r>
      <w:r>
        <w:rPr>
          <w:noProof/>
        </w:rPr>
        <w:drawing>
          <wp:anchor distT="0" distB="0" distL="114300" distR="114300" simplePos="0" relativeHeight="251658243" behindDoc="1" locked="0" layoutInCell="1" allowOverlap="1" wp14:anchorId="5488521F" wp14:editId="16EFFD8F">
            <wp:simplePos x="0" y="0"/>
            <wp:positionH relativeFrom="column">
              <wp:posOffset>-429611</wp:posOffset>
            </wp:positionH>
            <wp:positionV relativeFrom="paragraph">
              <wp:posOffset>192346</wp:posOffset>
            </wp:positionV>
            <wp:extent cx="6593840" cy="1574165"/>
            <wp:effectExtent l="0" t="0" r="0" b="6985"/>
            <wp:wrapTight wrapText="bothSides">
              <wp:wrapPolygon edited="0">
                <wp:start x="0" y="0"/>
                <wp:lineTo x="0" y="21434"/>
                <wp:lineTo x="21529" y="21434"/>
                <wp:lineTo x="21529" y="0"/>
                <wp:lineTo x="0" y="0"/>
              </wp:wrapPolygon>
            </wp:wrapTight>
            <wp:docPr id="603691971" name="Picture 5" descr="P10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91971" name="Picture 5" descr="P108#y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93840" cy="15741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684E" w:rsidP="1E4426C1" w:rsidRDefault="1E4426C1" w14:paraId="7E30443C" w14:textId="183ADE5B">
      <w:pPr>
        <w:spacing w:line="480" w:lineRule="auto"/>
        <w:jc w:val="center"/>
        <w:rPr>
          <w:i/>
          <w:iCs/>
          <w:sz w:val="22"/>
          <w:szCs w:val="22"/>
        </w:rPr>
        <w:sectPr w:rsidR="0096684E" w:rsidSect="00CA03EA">
          <w:headerReference w:type="default" r:id="rId19"/>
          <w:footerReference w:type="default" r:id="rId20"/>
          <w:pgSz w:w="12240" w:h="15840" w:orient="portrait"/>
          <w:pgMar w:top="1440" w:right="1440" w:bottom="1440" w:left="1440" w:header="720" w:footer="720" w:gutter="0"/>
          <w:pgNumType w:start="0"/>
          <w:cols w:space="720"/>
          <w:titlePg/>
          <w:docGrid w:linePitch="360"/>
        </w:sectPr>
      </w:pPr>
      <w:r w:rsidRPr="1E4426C1">
        <w:rPr>
          <w:i/>
          <w:iCs/>
          <w:sz w:val="22"/>
          <w:szCs w:val="22"/>
        </w:rPr>
        <w:t>Figure 4 shows the steps a user will take to begin using the device. On the right, the infinite use loop can be seen demonstrating prolonged us</w:t>
      </w:r>
    </w:p>
    <w:p w:rsidR="007F1CBB" w:rsidP="00E620C4" w:rsidRDefault="00FC5277" w14:paraId="386B4410" w14:textId="77777777">
      <w:pPr>
        <w:spacing w:line="480" w:lineRule="auto"/>
        <w:rPr>
          <w:noProof/>
        </w:rPr>
      </w:pPr>
      <w:r>
        <w:rPr>
          <w:noProof/>
        </w:rPr>
        <w:drawing>
          <wp:anchor distT="0" distB="0" distL="114300" distR="114300" simplePos="0" relativeHeight="251658240" behindDoc="1" locked="0" layoutInCell="1" allowOverlap="1" wp14:anchorId="01EA1AAA" wp14:editId="326F498E">
            <wp:simplePos x="0" y="0"/>
            <wp:positionH relativeFrom="margin">
              <wp:posOffset>-5680</wp:posOffset>
            </wp:positionH>
            <wp:positionV relativeFrom="page">
              <wp:posOffset>907415</wp:posOffset>
            </wp:positionV>
            <wp:extent cx="8689975" cy="4361180"/>
            <wp:effectExtent l="0" t="0" r="0" b="1270"/>
            <wp:wrapNone/>
            <wp:docPr id="1380221899" name="Picture 7" descr="P11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21899" name="Picture 7" descr="P111#y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07" r="5347" b="29502"/>
                    <a:stretch/>
                  </pic:blipFill>
                  <pic:spPr bwMode="auto">
                    <a:xfrm>
                      <a:off x="0" y="0"/>
                      <a:ext cx="8689975" cy="4361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1" behindDoc="1" locked="0" layoutInCell="1" allowOverlap="1" wp14:anchorId="1C66A5B6" wp14:editId="09383628">
                <wp:simplePos x="0" y="0"/>
                <wp:positionH relativeFrom="margin">
                  <wp:align>left</wp:align>
                </wp:positionH>
                <wp:positionV relativeFrom="paragraph">
                  <wp:posOffset>4292174</wp:posOffset>
                </wp:positionV>
                <wp:extent cx="8307705" cy="635"/>
                <wp:effectExtent l="0" t="0" r="0" b="8255"/>
                <wp:wrapNone/>
                <wp:docPr id="351209892" name="Text Box 1" descr="P111TB2#y1"/>
                <wp:cNvGraphicFramePr/>
                <a:graphic xmlns:a="http://schemas.openxmlformats.org/drawingml/2006/main">
                  <a:graphicData uri="http://schemas.microsoft.com/office/word/2010/wordprocessingShape">
                    <wps:wsp>
                      <wps:cNvSpPr txBox="1"/>
                      <wps:spPr>
                        <a:xfrm>
                          <a:off x="0" y="0"/>
                          <a:ext cx="8307705" cy="635"/>
                        </a:xfrm>
                        <a:prstGeom prst="rect">
                          <a:avLst/>
                        </a:prstGeom>
                        <a:solidFill>
                          <a:prstClr val="white"/>
                        </a:solidFill>
                        <a:ln>
                          <a:noFill/>
                        </a:ln>
                      </wps:spPr>
                      <wps:txbx>
                        <w:txbxContent>
                          <w:p w:rsidRPr="00A40042" w:rsidR="00F900F8" w:rsidP="00F900F8" w:rsidRDefault="00F900F8" w14:paraId="28F6285A" w14:textId="29F266DD">
                            <w:pPr>
                              <w:pStyle w:val="Caption"/>
                              <w:rPr>
                                <w:noProof/>
                                <w:sz w:val="22"/>
                                <w:szCs w:val="22"/>
                              </w:rPr>
                            </w:pPr>
                            <w:bookmarkStart w:name="_Ref182984659" w:id="13"/>
                            <w:bookmarkStart w:name="_Toc183208306" w:id="14"/>
                            <w:bookmarkStart w:name="_Toc192283700" w:id="15"/>
                            <w:r>
                              <w:t xml:space="preserve">Figure </w:t>
                            </w:r>
                            <w:r>
                              <w:fldChar w:fldCharType="begin"/>
                            </w:r>
                            <w:r>
                              <w:instrText>SEQ Figure \* ARABIC</w:instrText>
                            </w:r>
                            <w:r>
                              <w:fldChar w:fldCharType="separate"/>
                            </w:r>
                            <w:r w:rsidR="00A80A95">
                              <w:rPr>
                                <w:noProof/>
                              </w:rPr>
                              <w:t>5</w:t>
                            </w:r>
                            <w:r>
                              <w:fldChar w:fldCharType="end"/>
                            </w:r>
                            <w:bookmarkEnd w:id="13"/>
                            <w:r>
                              <w:t>: Device Block Diagram</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E4003BD">
              <v:shape id="_x0000_s1027" style="position:absolute;margin-left:0;margin-top:337.95pt;width:654.15pt;height:.05pt;z-index:-251658239;visibility:visible;mso-wrap-style:square;mso-wrap-distance-left:9pt;mso-wrap-distance-top:0;mso-wrap-distance-right:9pt;mso-wrap-distance-bottom:0;mso-position-horizontal:left;mso-position-horizontal-relative:margin;mso-position-vertical:absolute;mso-position-vertical-relative:text;v-text-anchor:top" alt="P111TB2#y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" w14:anchorId="1C66A5B6">
                <v:textbox style="mso-fit-shape-to-text:t" inset="0,0,0,0">
                  <w:txbxContent>
                    <w:p w:rsidRPr="00A40042" w:rsidR="00F900F8" w:rsidP="00F900F8" w:rsidRDefault="00F900F8" w14:paraId="7C04E2FB" w14:textId="29F266DD">
                      <w:pPr>
                        <w:pStyle w:val="Caption"/>
                        <w:rPr>
                          <w:noProof/>
                          <w:sz w:val="22"/>
                          <w:szCs w:val="22"/>
                        </w:rPr>
                      </w:pPr>
                      <w:r>
                        <w:t xml:space="preserve">Figure </w:t>
                      </w:r>
                      <w:r>
                        <w:fldChar w:fldCharType="begin"/>
                      </w:r>
                      <w:r>
                        <w:instrText>SEQ Figure \* ARABIC</w:instrText>
                      </w:r>
                      <w:r>
                        <w:fldChar w:fldCharType="separate"/>
                      </w:r>
                      <w:r w:rsidR="00A80A95">
                        <w:rPr>
                          <w:noProof/>
                        </w:rPr>
                        <w:t>5</w:t>
                      </w:r>
                      <w:r>
                        <w:fldChar w:fldCharType="end"/>
                      </w:r>
                      <w:r>
                        <w:t>: Device Block Diagram</w:t>
                      </w:r>
                    </w:p>
                  </w:txbxContent>
                </v:textbox>
                <w10:wrap anchorx="margin"/>
              </v:shape>
            </w:pict>
          </mc:Fallback>
        </mc:AlternateContent>
      </w:r>
    </w:p>
    <w:p w:rsidR="007F1CBB" w:rsidP="00E620C4" w:rsidRDefault="007F1CBB" w14:paraId="6957034A" w14:textId="77777777">
      <w:pPr>
        <w:spacing w:line="480" w:lineRule="auto"/>
        <w:rPr>
          <w:noProof/>
        </w:rPr>
      </w:pPr>
    </w:p>
    <w:p w:rsidR="007F1CBB" w:rsidP="00E620C4" w:rsidRDefault="007F1CBB" w14:paraId="34E85D7E" w14:textId="77777777">
      <w:pPr>
        <w:spacing w:line="480" w:lineRule="auto"/>
        <w:rPr>
          <w:noProof/>
        </w:rPr>
      </w:pPr>
    </w:p>
    <w:p w:rsidR="007F1CBB" w:rsidP="00E620C4" w:rsidRDefault="007F1CBB" w14:paraId="2667829F" w14:textId="77777777">
      <w:pPr>
        <w:spacing w:line="480" w:lineRule="auto"/>
        <w:rPr>
          <w:noProof/>
        </w:rPr>
      </w:pPr>
    </w:p>
    <w:p w:rsidR="007F1CBB" w:rsidP="00E620C4" w:rsidRDefault="007F1CBB" w14:paraId="7724EA7B" w14:textId="77777777">
      <w:pPr>
        <w:spacing w:line="480" w:lineRule="auto"/>
        <w:rPr>
          <w:noProof/>
        </w:rPr>
      </w:pPr>
    </w:p>
    <w:p w:rsidR="007F1CBB" w:rsidP="00E620C4" w:rsidRDefault="007F1CBB" w14:paraId="7FA928DE" w14:textId="77777777">
      <w:pPr>
        <w:spacing w:line="480" w:lineRule="auto"/>
        <w:rPr>
          <w:noProof/>
        </w:rPr>
      </w:pPr>
    </w:p>
    <w:p w:rsidR="007F1CBB" w:rsidP="00E620C4" w:rsidRDefault="007F1CBB" w14:paraId="4F303BBB" w14:textId="77777777">
      <w:pPr>
        <w:spacing w:line="480" w:lineRule="auto"/>
        <w:rPr>
          <w:noProof/>
        </w:rPr>
      </w:pPr>
    </w:p>
    <w:p w:rsidR="007F1CBB" w:rsidP="00E620C4" w:rsidRDefault="007F1CBB" w14:paraId="5B08CB61" w14:textId="77777777">
      <w:pPr>
        <w:spacing w:line="480" w:lineRule="auto"/>
        <w:rPr>
          <w:noProof/>
        </w:rPr>
      </w:pPr>
    </w:p>
    <w:p w:rsidR="007F1CBB" w:rsidP="00E620C4" w:rsidRDefault="007F1CBB" w14:paraId="74D0E486" w14:textId="77777777">
      <w:pPr>
        <w:spacing w:line="480" w:lineRule="auto"/>
        <w:rPr>
          <w:noProof/>
        </w:rPr>
      </w:pPr>
    </w:p>
    <w:p w:rsidR="007F1CBB" w:rsidP="00E620C4" w:rsidRDefault="007F1CBB" w14:paraId="6C007228" w14:textId="77777777">
      <w:pPr>
        <w:spacing w:line="480" w:lineRule="auto"/>
        <w:rPr>
          <w:noProof/>
        </w:rPr>
      </w:pPr>
    </w:p>
    <w:p w:rsidRPr="007F1CBB" w:rsidR="00CF40D9" w:rsidP="00DB4C62" w:rsidRDefault="007F1CBB" w14:paraId="736C7D14" w14:textId="67BC9976">
      <w:pPr>
        <w:spacing w:line="480" w:lineRule="auto"/>
        <w:jc w:val="center"/>
        <w:rPr>
          <w:i/>
          <w:iCs/>
          <w:szCs w:val="24"/>
        </w:rPr>
      </w:pPr>
      <w:r w:rsidRPr="007F1CBB">
        <w:rPr>
          <w:i/>
          <w:iCs/>
          <w:noProof/>
          <w:sz w:val="22"/>
          <w:szCs w:val="22"/>
        </w:rPr>
        <w:fldChar w:fldCharType="begin" w:fldLock="1"/>
      </w:r>
      <w:r w:rsidRPr="007F1CBB">
        <w:rPr>
          <w:i/>
          <w:iCs/>
          <w:noProof/>
          <w:sz w:val="22"/>
          <w:szCs w:val="22"/>
        </w:rPr>
        <w:instrText xml:space="preserve"> REF _Ref182984659 \h  \* MERGEFORMAT </w:instrText>
      </w:r>
      <w:r w:rsidRPr="007F1CBB">
        <w:rPr>
          <w:i/>
          <w:iCs/>
          <w:noProof/>
          <w:sz w:val="22"/>
          <w:szCs w:val="22"/>
        </w:rPr>
      </w:r>
      <w:r w:rsidRPr="007F1CBB">
        <w:rPr>
          <w:i/>
          <w:iCs/>
          <w:noProof/>
          <w:sz w:val="22"/>
          <w:szCs w:val="22"/>
        </w:rPr>
        <w:fldChar w:fldCharType="separate"/>
      </w:r>
      <w:r w:rsidRPr="007F1CBB">
        <w:rPr>
          <w:i/>
          <w:iCs/>
          <w:sz w:val="22"/>
          <w:szCs w:val="22"/>
        </w:rPr>
        <w:t xml:space="preserve">Figure </w:t>
      </w:r>
      <w:r w:rsidRPr="007F1CBB">
        <w:rPr>
          <w:i/>
          <w:iCs/>
          <w:noProof/>
          <w:sz w:val="22"/>
          <w:szCs w:val="22"/>
        </w:rPr>
        <w:t>5</w:t>
      </w:r>
      <w:r w:rsidRPr="007F1CBB">
        <w:rPr>
          <w:i/>
          <w:iCs/>
          <w:noProof/>
          <w:sz w:val="22"/>
          <w:szCs w:val="22"/>
        </w:rPr>
        <w:fldChar w:fldCharType="end"/>
      </w:r>
      <w:r w:rsidRPr="007F1CBB">
        <w:rPr>
          <w:i/>
          <w:iCs/>
          <w:noProof/>
          <w:sz w:val="22"/>
          <w:szCs w:val="22"/>
        </w:rPr>
        <w:t xml:space="preserve"> </w:t>
      </w:r>
      <w:r w:rsidRPr="007F1CBB">
        <w:rPr>
          <w:i/>
          <w:iCs/>
          <w:noProof/>
          <w:sz w:val="22"/>
          <w:szCs w:val="36"/>
        </w:rPr>
        <w:t>shows the detailed block diagram for our device. Notice the 4 major components: AFE, microcontroller, power manager, and simulator. These subsystems work in conjunction to perform the desired classification task</w:t>
      </w:r>
      <w:r w:rsidRPr="007F1CBB" w:rsidR="00CF40D9">
        <w:rPr>
          <w:i/>
          <w:iCs/>
          <w:szCs w:val="24"/>
        </w:rPr>
        <w:br w:type="page"/>
      </w:r>
    </w:p>
    <w:p w:rsidR="006A0847" w:rsidP="00E620C4" w:rsidRDefault="00D209E3" w14:paraId="33D80CAF" w14:textId="7EAE4AEB">
      <w:pPr>
        <w:spacing w:line="480" w:lineRule="auto"/>
      </w:pPr>
      <w:r>
        <w:rPr>
          <w:noProof/>
        </w:rPr>
        <mc:AlternateContent>
          <mc:Choice Requires="wps">
            <w:drawing>
              <wp:anchor distT="0" distB="0" distL="114300" distR="114300" simplePos="0" relativeHeight="251658242" behindDoc="1" locked="0" layoutInCell="1" allowOverlap="1" wp14:anchorId="643BA5E1" wp14:editId="707D9E72">
                <wp:simplePos x="0" y="0"/>
                <wp:positionH relativeFrom="column">
                  <wp:posOffset>-658566</wp:posOffset>
                </wp:positionH>
                <wp:positionV relativeFrom="paragraph">
                  <wp:posOffset>3790899</wp:posOffset>
                </wp:positionV>
                <wp:extent cx="9499600" cy="635"/>
                <wp:effectExtent l="0" t="0" r="6350" b="8255"/>
                <wp:wrapNone/>
                <wp:docPr id="689296323" name="Text Box 1" descr="P122TB3#y1"/>
                <wp:cNvGraphicFramePr/>
                <a:graphic xmlns:a="http://schemas.openxmlformats.org/drawingml/2006/main">
                  <a:graphicData uri="http://schemas.microsoft.com/office/word/2010/wordprocessingShape">
                    <wps:wsp>
                      <wps:cNvSpPr txBox="1"/>
                      <wps:spPr>
                        <a:xfrm>
                          <a:off x="0" y="0"/>
                          <a:ext cx="9499600" cy="635"/>
                        </a:xfrm>
                        <a:prstGeom prst="rect">
                          <a:avLst/>
                        </a:prstGeom>
                        <a:solidFill>
                          <a:prstClr val="white"/>
                        </a:solidFill>
                        <a:ln>
                          <a:noFill/>
                        </a:ln>
                      </wps:spPr>
                      <wps:txbx>
                        <w:txbxContent>
                          <w:p w:rsidRPr="006863E5" w:rsidR="00F900F8" w:rsidP="00F900F8" w:rsidRDefault="00F900F8" w14:paraId="454232E2" w14:textId="1C6D0038">
                            <w:pPr>
                              <w:pStyle w:val="Caption"/>
                              <w:rPr>
                                <w:noProof/>
                                <w:sz w:val="22"/>
                                <w:szCs w:val="22"/>
                              </w:rPr>
                            </w:pPr>
                            <w:bookmarkStart w:name="_Ref182984700" w:id="16"/>
                            <w:bookmarkStart w:name="_Toc183208307" w:id="17"/>
                            <w:bookmarkStart w:name="_Toc192283701" w:id="18"/>
                            <w:r>
                              <w:t xml:space="preserve">Figure </w:t>
                            </w:r>
                            <w:r>
                              <w:fldChar w:fldCharType="begin"/>
                            </w:r>
                            <w:r>
                              <w:instrText>SEQ Figure \* ARABIC</w:instrText>
                            </w:r>
                            <w:r>
                              <w:fldChar w:fldCharType="separate"/>
                            </w:r>
                            <w:r w:rsidR="00A80A95">
                              <w:rPr>
                                <w:noProof/>
                              </w:rPr>
                              <w:t>6</w:t>
                            </w:r>
                            <w:r>
                              <w:fldChar w:fldCharType="end"/>
                            </w:r>
                            <w:bookmarkEnd w:id="16"/>
                            <w:r>
                              <w:t>: Signal Flow Diagram</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B784D2E">
              <v:shape id="_x0000_s1028" style="position:absolute;margin-left:-51.85pt;margin-top:298.5pt;width:748pt;height:.05pt;z-index:-251658238;visibility:visible;mso-wrap-style:square;mso-wrap-distance-left:9pt;mso-wrap-distance-top:0;mso-wrap-distance-right:9pt;mso-wrap-distance-bottom:0;mso-position-horizontal:absolute;mso-position-horizontal-relative:text;mso-position-vertical:absolute;mso-position-vertical-relative:text;v-text-anchor:top" alt="P122TB3#y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" w14:anchorId="643BA5E1">
                <v:textbox style="mso-fit-shape-to-text:t" inset="0,0,0,0">
                  <w:txbxContent>
                    <w:p w:rsidRPr="006863E5" w:rsidR="00F900F8" w:rsidP="00F900F8" w:rsidRDefault="00F900F8" w14:paraId="0EFA0FC8" w14:textId="1C6D0038">
                      <w:pPr>
                        <w:pStyle w:val="Caption"/>
                        <w:rPr>
                          <w:noProof/>
                          <w:sz w:val="22"/>
                          <w:szCs w:val="22"/>
                        </w:rPr>
                      </w:pPr>
                      <w:r>
                        <w:t xml:space="preserve">Figure </w:t>
                      </w:r>
                      <w:r>
                        <w:fldChar w:fldCharType="begin"/>
                      </w:r>
                      <w:r>
                        <w:instrText>SEQ Figure \* ARABIC</w:instrText>
                      </w:r>
                      <w:r>
                        <w:fldChar w:fldCharType="separate"/>
                      </w:r>
                      <w:r w:rsidR="00A80A95">
                        <w:rPr>
                          <w:noProof/>
                        </w:rPr>
                        <w:t>6</w:t>
                      </w:r>
                      <w:r>
                        <w:fldChar w:fldCharType="end"/>
                      </w:r>
                      <w:r>
                        <w:t>: Signal Flow Diagram</w:t>
                      </w:r>
                    </w:p>
                  </w:txbxContent>
                </v:textbox>
              </v:shape>
            </w:pict>
          </mc:Fallback>
        </mc:AlternateContent>
      </w:r>
      <w:r w:rsidR="00F900F8">
        <w:rPr>
          <w:noProof/>
        </w:rPr>
        <w:drawing>
          <wp:inline distT="0" distB="0" distL="0" distR="0" wp14:anchorId="04852E2A" wp14:editId="3A7AA328">
            <wp:extent cx="8632284" cy="3636897"/>
            <wp:effectExtent l="0" t="0" r="0" b="1905"/>
            <wp:docPr id="943774064" name="Picture 943774064" descr="P12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74064" name="Picture 943774064" descr="P122#yIS1"/>
                    <pic:cNvPicPr/>
                  </pic:nvPicPr>
                  <pic:blipFill>
                    <a:blip r:embed="rId22">
                      <a:extLst>
                        <a:ext uri="{28A0092B-C50C-407E-A947-70E740481C1C}">
                          <a14:useLocalDpi xmlns:a14="http://schemas.microsoft.com/office/drawing/2010/main" val="0"/>
                        </a:ext>
                      </a:extLst>
                    </a:blip>
                    <a:stretch>
                      <a:fillRect/>
                    </a:stretch>
                  </pic:blipFill>
                  <pic:spPr>
                    <a:xfrm>
                      <a:off x="0" y="0"/>
                      <a:ext cx="8632284" cy="3636897"/>
                    </a:xfrm>
                    <a:prstGeom prst="rect">
                      <a:avLst/>
                    </a:prstGeom>
                  </pic:spPr>
                </pic:pic>
              </a:graphicData>
            </a:graphic>
          </wp:inline>
        </w:drawing>
      </w:r>
    </w:p>
    <w:p w:rsidR="00DB4C62" w:rsidP="00E620C4" w:rsidRDefault="00DB4C62" w14:paraId="433731CB" w14:textId="77777777">
      <w:pPr>
        <w:spacing w:line="480" w:lineRule="auto"/>
      </w:pPr>
    </w:p>
    <w:p w:rsidRPr="00F626E5" w:rsidR="00D209E3" w:rsidP="00F626E5" w:rsidRDefault="00D209E3" w14:paraId="53316689" w14:textId="235AE68B">
      <w:pPr>
        <w:spacing w:line="480" w:lineRule="auto"/>
        <w:jc w:val="center"/>
        <w:rPr>
          <w:i/>
          <w:iCs/>
          <w:sz w:val="22"/>
          <w:szCs w:val="36"/>
        </w:rPr>
      </w:pPr>
      <w:r w:rsidRPr="00F626E5">
        <w:rPr>
          <w:i/>
          <w:iCs/>
          <w:sz w:val="22"/>
          <w:szCs w:val="36"/>
        </w:rPr>
        <w:fldChar w:fldCharType="begin" w:fldLock="1"/>
      </w:r>
      <w:r w:rsidRPr="00F626E5">
        <w:rPr>
          <w:i/>
          <w:iCs/>
          <w:sz w:val="22"/>
          <w:szCs w:val="36"/>
        </w:rPr>
        <w:instrText xml:space="preserve"> REF _Ref182984700 \h </w:instrText>
      </w:r>
      <w:r w:rsidRPr="00F626E5" w:rsidR="00F626E5">
        <w:rPr>
          <w:i/>
          <w:iCs/>
          <w:sz w:val="22"/>
          <w:szCs w:val="36"/>
        </w:rPr>
        <w:instrText xml:space="preserve"> \* MERGEFORMAT </w:instrText>
      </w:r>
      <w:r w:rsidRPr="00F626E5">
        <w:rPr>
          <w:i/>
          <w:iCs/>
          <w:sz w:val="22"/>
          <w:szCs w:val="36"/>
        </w:rPr>
      </w:r>
      <w:r w:rsidRPr="00F626E5">
        <w:rPr>
          <w:i/>
          <w:iCs/>
          <w:sz w:val="22"/>
          <w:szCs w:val="36"/>
        </w:rPr>
        <w:fldChar w:fldCharType="separate"/>
      </w:r>
      <w:r w:rsidRPr="00F626E5">
        <w:rPr>
          <w:i/>
          <w:iCs/>
          <w:sz w:val="22"/>
          <w:szCs w:val="36"/>
        </w:rPr>
        <w:t xml:space="preserve">Figure </w:t>
      </w:r>
      <w:r w:rsidRPr="00F626E5">
        <w:rPr>
          <w:i/>
          <w:iCs/>
          <w:noProof/>
          <w:sz w:val="22"/>
          <w:szCs w:val="36"/>
        </w:rPr>
        <w:t>6</w:t>
      </w:r>
      <w:r w:rsidRPr="00F626E5">
        <w:rPr>
          <w:i/>
          <w:iCs/>
          <w:sz w:val="22"/>
          <w:szCs w:val="36"/>
        </w:rPr>
        <w:fldChar w:fldCharType="end"/>
      </w:r>
      <w:r w:rsidRPr="00F626E5">
        <w:rPr>
          <w:i/>
          <w:iCs/>
          <w:sz w:val="22"/>
          <w:szCs w:val="36"/>
        </w:rPr>
        <w:t xml:space="preserve"> shows the path a signal will take in our </w:t>
      </w:r>
      <w:r w:rsidRPr="00F626E5" w:rsidR="00F626E5">
        <w:rPr>
          <w:i/>
          <w:iCs/>
          <w:sz w:val="22"/>
          <w:szCs w:val="36"/>
        </w:rPr>
        <w:t>software</w:t>
      </w:r>
      <w:r w:rsidRPr="00F626E5">
        <w:rPr>
          <w:i/>
          <w:iCs/>
          <w:sz w:val="22"/>
          <w:szCs w:val="36"/>
        </w:rPr>
        <w:t xml:space="preserve"> from acquisition </w:t>
      </w:r>
      <w:r w:rsidRPr="00F626E5" w:rsidR="00F626E5">
        <w:rPr>
          <w:i/>
          <w:iCs/>
          <w:sz w:val="22"/>
          <w:szCs w:val="36"/>
        </w:rPr>
        <w:t>from</w:t>
      </w:r>
      <w:r w:rsidRPr="00F626E5">
        <w:rPr>
          <w:i/>
          <w:iCs/>
          <w:sz w:val="22"/>
          <w:szCs w:val="36"/>
        </w:rPr>
        <w:t xml:space="preserve"> the AFE (ADS1299) to displaying in the simulator.</w:t>
      </w:r>
      <w:r w:rsidRPr="00F626E5" w:rsidR="007446E8">
        <w:rPr>
          <w:i/>
          <w:iCs/>
          <w:sz w:val="22"/>
          <w:szCs w:val="36"/>
        </w:rPr>
        <w:t xml:space="preserve"> </w:t>
      </w:r>
      <w:r w:rsidRPr="00F626E5" w:rsidR="00850EEF">
        <w:rPr>
          <w:i/>
          <w:iCs/>
          <w:sz w:val="22"/>
          <w:szCs w:val="36"/>
        </w:rPr>
        <w:t xml:space="preserve">This </w:t>
      </w:r>
      <w:r w:rsidRPr="00F626E5" w:rsidR="00F626E5">
        <w:rPr>
          <w:i/>
          <w:iCs/>
          <w:sz w:val="22"/>
          <w:szCs w:val="36"/>
        </w:rPr>
        <w:t>diagram provides a comprehensive overview of the innerworkings of our software.</w:t>
      </w:r>
    </w:p>
    <w:p w:rsidR="00DB4C62" w:rsidP="00E620C4" w:rsidRDefault="00DB4C62" w14:paraId="1CB6B766" w14:textId="4C289F64">
      <w:pPr>
        <w:spacing w:line="480" w:lineRule="auto"/>
        <w:sectPr w:rsidR="00DB4C62" w:rsidSect="00F900F8">
          <w:footerReference w:type="default" r:id="rId23"/>
          <w:pgSz w:w="15840" w:h="12240" w:orient="landscape"/>
          <w:pgMar w:top="1440" w:right="1440" w:bottom="1440" w:left="1440" w:header="720" w:footer="720" w:gutter="0"/>
          <w:cols w:space="720"/>
          <w:docGrid w:linePitch="360"/>
        </w:sectPr>
      </w:pPr>
    </w:p>
    <w:p w:rsidR="005C2B3C" w:rsidP="00E620C4" w:rsidRDefault="00761552" w14:paraId="6F78B2D1" w14:textId="6AC9C2FB">
      <w:pPr>
        <w:pStyle w:val="Heading1"/>
        <w:spacing w:line="480" w:lineRule="auto"/>
        <w:rPr>
          <w:rFonts w:ascii="Times New Roman" w:hAnsi="Times New Roman" w:cs="Times New Roman"/>
        </w:rPr>
      </w:pPr>
      <w:bookmarkStart w:name="_Toc192283686" w:id="19"/>
      <w:r>
        <w:rPr>
          <w:rFonts w:ascii="Times New Roman" w:hAnsi="Times New Roman" w:cs="Times New Roman"/>
        </w:rPr>
        <w:t>Hardware Readiness</w:t>
      </w:r>
      <w:bookmarkEnd w:id="19"/>
    </w:p>
    <w:p w:rsidR="006216B9" w:rsidP="00E373CE" w:rsidRDefault="006216B9" w14:paraId="7508B881" w14:textId="604C1AA6">
      <w:pPr>
        <w:ind w:firstLine="720"/>
        <w:jc w:val="both"/>
      </w:pPr>
      <w:r>
        <w:t>As stated in the system description, our device contains three major subsystems that require testing and evaluation for hardware readiness. The systems are power management, analog front end, and microcontroller.</w:t>
      </w:r>
      <w:r w:rsidR="004A5BDA">
        <w:t xml:space="preserve"> </w:t>
      </w:r>
      <w:r w:rsidRPr="004A5BDA" w:rsidR="004A5BDA">
        <w:t xml:space="preserve">Hardware readiness testing ensures that each subsystem functions correctly and meets </w:t>
      </w:r>
      <w:r w:rsidR="004A5BDA">
        <w:t xml:space="preserve">our </w:t>
      </w:r>
      <w:r w:rsidRPr="004A5BDA" w:rsidR="004A5BDA">
        <w:t xml:space="preserve">design specifications before full system integration. The power management system was evaluated for proper voltage regulation, stable power delivery, and the ability to control power rails via firmware. The analog front-end (AFE) was tested for </w:t>
      </w:r>
      <w:r w:rsidR="00E33131">
        <w:t xml:space="preserve">proof of operation and </w:t>
      </w:r>
      <w:r w:rsidRPr="004A5BDA" w:rsidR="004A5BDA">
        <w:t>communication with the microcontroller. The microcontroller subsystem was validated for programmability, stable operation, and successful execution of</w:t>
      </w:r>
      <w:r w:rsidR="00E33131">
        <w:t xml:space="preserve"> basic </w:t>
      </w:r>
      <w:r w:rsidRPr="004A5BDA" w:rsidR="004A5BDA">
        <w:t>firmware components</w:t>
      </w:r>
      <w:r w:rsidR="00E33131">
        <w:t>.</w:t>
      </w:r>
      <w:r w:rsidRPr="004A5BDA" w:rsidR="004A5BDA">
        <w:t xml:space="preserve"> The results of these tests confirm that each hardware subsystem is performing as expected and is ready for integration into the complete system.</w:t>
      </w:r>
    </w:p>
    <w:p w:rsidRPr="006216B9" w:rsidR="005A218F" w:rsidP="00E373CE" w:rsidRDefault="005A218F" w14:paraId="45F5EDB0" w14:textId="5C7C10E6">
      <w:pPr>
        <w:ind w:firstLine="720"/>
        <w:jc w:val="both"/>
      </w:pPr>
    </w:p>
    <w:p w:rsidR="00761552" w:rsidP="00761552" w:rsidRDefault="00761552" w14:paraId="55B800E8" w14:textId="77777777">
      <w:pPr>
        <w:pStyle w:val="Heading2"/>
      </w:pPr>
      <w:bookmarkStart w:name="_Toc192283687" w:id="20"/>
      <w:r>
        <w:t>Power Management Board</w:t>
      </w:r>
      <w:bookmarkEnd w:id="20"/>
    </w:p>
    <w:p w:rsidRPr="00A044D0" w:rsidR="00A044D0" w:rsidP="00A044D0" w:rsidRDefault="00A044D0" w14:paraId="7060608A" w14:textId="3EF47B16">
      <w:pPr>
        <w:rPr>
          <w:b/>
          <w:bCs/>
        </w:rPr>
      </w:pPr>
      <w:r w:rsidRPr="00A044D0">
        <w:rPr>
          <w:b/>
          <w:bCs/>
        </w:rPr>
        <w:t>Introduction/Design Details</w:t>
      </w:r>
    </w:p>
    <w:p w:rsidR="00761552" w:rsidP="6E8BBFA5" w:rsidRDefault="006216B9" w14:paraId="75D22A6C" w14:textId="48ECFF0A">
      <w:pPr>
        <w:jc w:val="both"/>
      </w:pPr>
      <w:r>
        <w:tab/>
      </w:r>
      <w:r>
        <w:t xml:space="preserve">As the heart of our project, </w:t>
      </w:r>
      <w:r w:rsidR="001E556D">
        <w:t>our</w:t>
      </w:r>
      <w:r>
        <w:t xml:space="preserve"> power management board is critical for </w:t>
      </w:r>
      <w:r w:rsidR="001E556D">
        <w:t>all</w:t>
      </w:r>
      <w:r>
        <w:t xml:space="preserve"> system</w:t>
      </w:r>
      <w:r w:rsidR="001E556D">
        <w:t>s</w:t>
      </w:r>
      <w:r>
        <w:t xml:space="preserve"> in our device to function. Our</w:t>
      </w:r>
      <w:r w:rsidRPr="006216B9">
        <w:t xml:space="preserve"> power management system is based on the LTC3556, a highly integrated power management IC that provides multiple regulated outputs. The board generates a 3.3V rail to supply digital power to both the microcontroller and the digital section of the analog front end (AFE). To power the analog domain of the AFE, the design includes symmetric ±2.5V rails, ensuring proper operation of the bipolar analog circuitry. The LTC3556 was selected for its high efficiency, compact form factor, and integrated battery charging capabilities, which simplify system design. The regulation performance and transient response of the LTC3556 ensure</w:t>
      </w:r>
      <w:r w:rsidR="001E556D">
        <w:t>s</w:t>
      </w:r>
      <w:r w:rsidRPr="006216B9">
        <w:t xml:space="preserve"> stable power delivery to sensitive analog and digital components. Proper layout techniques, including careful placement of bypass capacitors and ground plane considerations, were implemented to minimize noise and maintain signal integrity across the system.</w:t>
      </w:r>
    </w:p>
    <w:p w:rsidR="00214361" w:rsidP="763DE6A0" w:rsidRDefault="006216B9" w14:paraId="7D4DD7A3" w14:textId="60D878A5">
      <w:pPr>
        <w:jc w:val="both"/>
      </w:pPr>
      <w:r>
        <w:tab/>
      </w:r>
      <w:r>
        <w:t xml:space="preserve">Since the LTC3556 is an integrated circuit (with a QFN package) </w:t>
      </w:r>
      <w:r w:rsidR="00E5747D">
        <w:t>our team</w:t>
      </w:r>
      <w:r>
        <w:t xml:space="preserve"> designed a custom PCB around this chip. </w:t>
      </w:r>
      <w:r w:rsidR="00214361">
        <w:t>Below</w:t>
      </w:r>
      <w:r w:rsidR="00B44EDE">
        <w:t xml:space="preserve"> in </w:t>
      </w:r>
      <w:r w:rsidR="006155C0">
        <w:fldChar w:fldCharType="begin"/>
      </w:r>
      <w:r w:rsidR="006155C0">
        <w:instrText xml:space="preserve"> REF _Ref192281055 \h </w:instrText>
      </w:r>
      <w:r w:rsidR="006155C0">
        <w:fldChar w:fldCharType="separate"/>
      </w:r>
      <w:r w:rsidR="006155C0">
        <w:t xml:space="preserve">Figure </w:t>
      </w:r>
      <w:r w:rsidR="006155C0">
        <w:rPr>
          <w:noProof/>
        </w:rPr>
        <w:t>7</w:t>
      </w:r>
      <w:r w:rsidR="006155C0">
        <w:fldChar w:fldCharType="end"/>
      </w:r>
      <w:r w:rsidR="006155C0">
        <w:t xml:space="preserve"> </w:t>
      </w:r>
      <w:r w:rsidR="00214361">
        <w:t>the simplified block diagram of our power management board</w:t>
      </w:r>
      <w:r w:rsidR="00B44EDE">
        <w:t xml:space="preserve"> is seen</w:t>
      </w:r>
      <w:r w:rsidR="00214361">
        <w:t xml:space="preserve">. </w:t>
      </w:r>
      <w:r w:rsidR="00B44EDE">
        <w:t>The detailed implementation will be seen in later images such as the PCB schematic.</w:t>
      </w:r>
    </w:p>
    <w:p w:rsidR="003E5369" w:rsidP="003E5369" w:rsidRDefault="00214361" w14:paraId="2D324508" w14:textId="77777777">
      <w:pPr>
        <w:keepNext/>
        <w:jc w:val="center"/>
      </w:pPr>
      <w:r>
        <w:rPr>
          <w:noProof/>
        </w:rPr>
        <w:drawing>
          <wp:inline distT="0" distB="0" distL="0" distR="0" wp14:anchorId="0C5E4878" wp14:editId="6DF2AB5B">
            <wp:extent cx="5803900" cy="2617336"/>
            <wp:effectExtent l="0" t="0" r="6350" b="0"/>
            <wp:docPr id="10529853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9210" cy="2624240"/>
                    </a:xfrm>
                    <a:prstGeom prst="rect">
                      <a:avLst/>
                    </a:prstGeom>
                    <a:noFill/>
                    <a:ln>
                      <a:noFill/>
                    </a:ln>
                  </pic:spPr>
                </pic:pic>
              </a:graphicData>
            </a:graphic>
          </wp:inline>
        </w:drawing>
      </w:r>
    </w:p>
    <w:p w:rsidR="006216B9" w:rsidP="003E5369" w:rsidRDefault="003E5369" w14:paraId="2C3C6327" w14:textId="6B7E0BD6">
      <w:pPr>
        <w:pStyle w:val="Caption"/>
        <w:jc w:val="center"/>
      </w:pPr>
      <w:bookmarkStart w:name="_Ref192281055" w:id="21"/>
      <w:bookmarkStart w:name="_Toc192283702" w:id="22"/>
      <w:r>
        <w:t xml:space="preserve">Figure </w:t>
      </w:r>
      <w:r>
        <w:fldChar w:fldCharType="begin"/>
      </w:r>
      <w:r>
        <w:instrText xml:space="preserve"> SEQ Figure \* ARABIC </w:instrText>
      </w:r>
      <w:r>
        <w:fldChar w:fldCharType="separate"/>
      </w:r>
      <w:r w:rsidR="00A80A95">
        <w:rPr>
          <w:noProof/>
        </w:rPr>
        <w:t>7</w:t>
      </w:r>
      <w:r>
        <w:fldChar w:fldCharType="end"/>
      </w:r>
      <w:bookmarkEnd w:id="21"/>
      <w:r>
        <w:t>: Power Management PCB Simple Diagram</w:t>
      </w:r>
      <w:bookmarkEnd w:id="22"/>
    </w:p>
    <w:p w:rsidRPr="006155C0" w:rsidR="00214361" w:rsidP="00214361" w:rsidRDefault="003E5369" w14:paraId="7586BFA0" w14:textId="311CC570">
      <w:pPr>
        <w:jc w:val="center"/>
        <w:rPr>
          <w:i/>
          <w:iCs/>
        </w:rPr>
      </w:pPr>
      <w:r w:rsidRPr="006155C0">
        <w:rPr>
          <w:i/>
          <w:iCs/>
        </w:rPr>
        <w:t xml:space="preserve">Figure 7 shows a simple block diagram of the power management PCB without any passive components on it. The power management PCB has </w:t>
      </w:r>
      <w:r w:rsidRPr="006155C0" w:rsidR="006155C0">
        <w:rPr>
          <w:i/>
          <w:iCs/>
        </w:rPr>
        <w:t>5 major parts which can be seen in this block diagram. The screw terminals to hook up power to the other boards, the power switch to control power ON/OFF, the micro USB port for charging the battery, and the battery to power the device.</w:t>
      </w:r>
    </w:p>
    <w:p w:rsidR="006155C0" w:rsidP="0BBE65AC" w:rsidRDefault="006155C0" w14:paraId="0C1BA9E0" w14:textId="77777777">
      <w:pPr>
        <w:jc w:val="both"/>
      </w:pPr>
    </w:p>
    <w:p w:rsidR="006155C0" w:rsidP="0BBE65AC" w:rsidRDefault="00B44EDE" w14:paraId="1C50B29A" w14:textId="77777777">
      <w:pPr>
        <w:jc w:val="both"/>
        <w:sectPr w:rsidR="006155C0" w:rsidSect="00A721EB">
          <w:footerReference w:type="default" r:id="rId25"/>
          <w:pgSz w:w="12240" w:h="15840" w:orient="portrait"/>
          <w:pgMar w:top="1440" w:right="1440" w:bottom="1440" w:left="1440" w:header="720" w:footer="720" w:gutter="0"/>
          <w:cols w:space="720"/>
          <w:docGrid w:linePitch="360"/>
        </w:sectPr>
      </w:pPr>
      <w:r>
        <w:t>The following images show our power management PCB’s schematics, layout, and 3D model.</w:t>
      </w:r>
    </w:p>
    <w:p w:rsidR="00A044D0" w:rsidP="0BBE65AC" w:rsidRDefault="006155C0" w14:paraId="58635652" w14:textId="5AA08E6E">
      <w:pPr>
        <w:jc w:val="both"/>
      </w:pPr>
      <w:r w:rsidRPr="00A044D0">
        <w:rPr>
          <w:noProof/>
        </w:rPr>
        <w:drawing>
          <wp:anchor distT="0" distB="0" distL="114300" distR="114300" simplePos="0" relativeHeight="251658247" behindDoc="0" locked="0" layoutInCell="1" allowOverlap="1" wp14:anchorId="6D6D46B3" wp14:editId="21EF2E4A">
            <wp:simplePos x="0" y="0"/>
            <wp:positionH relativeFrom="column">
              <wp:posOffset>-376330</wp:posOffset>
            </wp:positionH>
            <wp:positionV relativeFrom="paragraph">
              <wp:posOffset>0</wp:posOffset>
            </wp:positionV>
            <wp:extent cx="9005570" cy="4791710"/>
            <wp:effectExtent l="0" t="0" r="5080" b="8890"/>
            <wp:wrapSquare wrapText="bothSides"/>
            <wp:docPr id="1176262733" name="Picture 1" descr="A computer screen shot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62733" name="Picture 1" descr="A computer screen shot of a circuit board&#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9005570" cy="47917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8" behindDoc="0" locked="0" layoutInCell="1" allowOverlap="1" wp14:anchorId="0277FC38" wp14:editId="4803C67D">
                <wp:simplePos x="0" y="0"/>
                <wp:positionH relativeFrom="column">
                  <wp:posOffset>-537845</wp:posOffset>
                </wp:positionH>
                <wp:positionV relativeFrom="paragraph">
                  <wp:posOffset>5039995</wp:posOffset>
                </wp:positionV>
                <wp:extent cx="9364980" cy="635"/>
                <wp:effectExtent l="0" t="0" r="0" b="0"/>
                <wp:wrapSquare wrapText="bothSides"/>
                <wp:docPr id="1206263021" name="Text Box 1"/>
                <wp:cNvGraphicFramePr/>
                <a:graphic xmlns:a="http://schemas.openxmlformats.org/drawingml/2006/main">
                  <a:graphicData uri="http://schemas.microsoft.com/office/word/2010/wordprocessingShape">
                    <wps:wsp>
                      <wps:cNvSpPr txBox="1"/>
                      <wps:spPr>
                        <a:xfrm>
                          <a:off x="0" y="0"/>
                          <a:ext cx="9364980" cy="635"/>
                        </a:xfrm>
                        <a:prstGeom prst="rect">
                          <a:avLst/>
                        </a:prstGeom>
                        <a:solidFill>
                          <a:prstClr val="white"/>
                        </a:solidFill>
                        <a:ln>
                          <a:noFill/>
                        </a:ln>
                      </wps:spPr>
                      <wps:txbx>
                        <w:txbxContent>
                          <w:p w:rsidRPr="00217EB4" w:rsidR="006155C0" w:rsidP="006155C0" w:rsidRDefault="006155C0" w14:paraId="6071F2BE" w14:textId="41FF75D2">
                            <w:pPr>
                              <w:pStyle w:val="Caption"/>
                              <w:rPr>
                                <w:szCs w:val="40"/>
                              </w:rPr>
                            </w:pPr>
                            <w:bookmarkStart w:name="_Ref192281372" w:id="23"/>
                            <w:bookmarkStart w:name="_Toc192283703" w:id="24"/>
                            <w:r>
                              <w:t xml:space="preserve">Figure </w:t>
                            </w:r>
                            <w:r>
                              <w:fldChar w:fldCharType="begin"/>
                            </w:r>
                            <w:r>
                              <w:instrText xml:space="preserve"> SEQ Figure \* ARABIC </w:instrText>
                            </w:r>
                            <w:r>
                              <w:fldChar w:fldCharType="separate"/>
                            </w:r>
                            <w:r w:rsidR="00A80A95">
                              <w:rPr>
                                <w:noProof/>
                              </w:rPr>
                              <w:t>8</w:t>
                            </w:r>
                            <w:r>
                              <w:fldChar w:fldCharType="end"/>
                            </w:r>
                            <w:bookmarkEnd w:id="23"/>
                            <w:r>
                              <w:t>: Power Management PCB Schematic</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3508CE56">
              <v:shape id="_x0000_s1029" style="position:absolute;left:0;text-align:left;margin-left:-42.35pt;margin-top:396.85pt;width:737.4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" w14:anchorId="0277FC38">
                <v:textbox style="mso-fit-shape-to-text:t" inset="0,0,0,0">
                  <w:txbxContent>
                    <w:p w:rsidRPr="00217EB4" w:rsidR="006155C0" w:rsidP="006155C0" w:rsidRDefault="006155C0" w14:paraId="6F03EDA9" w14:textId="41FF75D2">
                      <w:pPr>
                        <w:pStyle w:val="Caption"/>
                        <w:rPr>
                          <w:szCs w:val="40"/>
                        </w:rPr>
                      </w:pPr>
                      <w:r>
                        <w:t xml:space="preserve">Figure </w:t>
                      </w:r>
                      <w:r>
                        <w:fldChar w:fldCharType="begin"/>
                      </w:r>
                      <w:r>
                        <w:instrText xml:space="preserve"> SEQ Figure \* ARABIC </w:instrText>
                      </w:r>
                      <w:r>
                        <w:fldChar w:fldCharType="separate"/>
                      </w:r>
                      <w:r w:rsidR="00A80A95">
                        <w:rPr>
                          <w:noProof/>
                        </w:rPr>
                        <w:t>8</w:t>
                      </w:r>
                      <w:r>
                        <w:fldChar w:fldCharType="end"/>
                      </w:r>
                      <w:r>
                        <w:t>: Power Management PCB Schematic</w:t>
                      </w:r>
                    </w:p>
                  </w:txbxContent>
                </v:textbox>
                <w10:wrap type="square"/>
              </v:shape>
            </w:pict>
          </mc:Fallback>
        </mc:AlternateContent>
      </w:r>
    </w:p>
    <w:p w:rsidRPr="006155C0" w:rsidR="00A044D0" w:rsidP="006155C0" w:rsidRDefault="006155C0" w14:paraId="36456D0E" w14:textId="5BFF8FD5">
      <w:pPr>
        <w:jc w:val="center"/>
        <w:rPr>
          <w:i/>
          <w:iCs/>
        </w:rPr>
      </w:pPr>
      <w:r>
        <w:rPr>
          <w:i/>
          <w:iCs/>
        </w:rPr>
        <w:t>Figure 8</w:t>
      </w:r>
      <w:r w:rsidRPr="006155C0">
        <w:rPr>
          <w:i/>
          <w:iCs/>
        </w:rPr>
        <w:t xml:space="preserve"> shows the schematic for the power management PCB. In the center of the schematic is the LTC3556, the main power regulator. The voltage outputs levels are controlled by a resistor voltage divider along their SW and FB pins. This shematic also the connection to the micro USB.</w:t>
      </w:r>
    </w:p>
    <w:p w:rsidR="00267FD1" w:rsidP="00267FD1" w:rsidRDefault="00A044D0" w14:paraId="7F6AC294" w14:textId="77777777">
      <w:pPr>
        <w:keepNext/>
        <w:jc w:val="center"/>
      </w:pPr>
      <w:r w:rsidRPr="00A044D0">
        <w:rPr>
          <w:noProof/>
        </w:rPr>
        <w:drawing>
          <wp:inline distT="0" distB="0" distL="0" distR="0" wp14:anchorId="66B40451" wp14:editId="3C4B6675">
            <wp:extent cx="3800508" cy="2822770"/>
            <wp:effectExtent l="0" t="0" r="0" b="0"/>
            <wp:docPr id="1939323708" name="Picture 1" descr="A computer screen shot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23708" name="Picture 1" descr="A computer screen shot of a circuit board&#10;&#10;AI-generated content may be incorrect."/>
                    <pic:cNvPicPr/>
                  </pic:nvPicPr>
                  <pic:blipFill>
                    <a:blip r:embed="rId27"/>
                    <a:stretch>
                      <a:fillRect/>
                    </a:stretch>
                  </pic:blipFill>
                  <pic:spPr>
                    <a:xfrm>
                      <a:off x="0" y="0"/>
                      <a:ext cx="3810240" cy="2829998"/>
                    </a:xfrm>
                    <a:prstGeom prst="rect">
                      <a:avLst/>
                    </a:prstGeom>
                  </pic:spPr>
                </pic:pic>
              </a:graphicData>
            </a:graphic>
          </wp:inline>
        </w:drawing>
      </w:r>
    </w:p>
    <w:p w:rsidR="00A044D0" w:rsidP="00267FD1" w:rsidRDefault="00267FD1" w14:paraId="3E86E4E0" w14:textId="1C94EAF2">
      <w:pPr>
        <w:pStyle w:val="Caption"/>
        <w:jc w:val="center"/>
      </w:pPr>
      <w:bookmarkStart w:name="_Ref192281379" w:id="25"/>
      <w:bookmarkStart w:name="_Toc192283704" w:id="26"/>
      <w:r>
        <w:t xml:space="preserve">Figure </w:t>
      </w:r>
      <w:r>
        <w:fldChar w:fldCharType="begin"/>
      </w:r>
      <w:r>
        <w:instrText xml:space="preserve"> SEQ Figure \* ARABIC </w:instrText>
      </w:r>
      <w:r>
        <w:fldChar w:fldCharType="separate"/>
      </w:r>
      <w:r w:rsidR="00A80A95">
        <w:rPr>
          <w:noProof/>
        </w:rPr>
        <w:t>9</w:t>
      </w:r>
      <w:r>
        <w:fldChar w:fldCharType="end"/>
      </w:r>
      <w:bookmarkEnd w:id="25"/>
      <w:r>
        <w:t>: Power Management PCB Charge Pump</w:t>
      </w:r>
      <w:bookmarkEnd w:id="26"/>
    </w:p>
    <w:p w:rsidRPr="00267FD1" w:rsidR="006155C0" w:rsidP="00A044D0" w:rsidRDefault="006155C0" w14:paraId="5EE07AC4" w14:textId="38461545">
      <w:pPr>
        <w:jc w:val="center"/>
        <w:rPr>
          <w:i/>
          <w:iCs/>
        </w:rPr>
        <w:sectPr w:rsidRPr="00267FD1" w:rsidR="006155C0" w:rsidSect="006155C0">
          <w:pgSz w:w="15840" w:h="12240" w:orient="landscape"/>
          <w:pgMar w:top="1440" w:right="1440" w:bottom="1440" w:left="1440" w:header="720" w:footer="720" w:gutter="0"/>
          <w:cols w:space="720"/>
          <w:docGrid w:linePitch="360"/>
        </w:sectPr>
      </w:pPr>
      <w:r w:rsidRPr="00267FD1">
        <w:rPr>
          <w:i/>
          <w:iCs/>
        </w:rPr>
        <w:t xml:space="preserve">Figure 9 shows the charge pump that is responsible for generating the -2.5V output. The charge pump works by oscillating </w:t>
      </w:r>
      <w:r w:rsidRPr="00267FD1" w:rsidR="00507442">
        <w:rPr>
          <w:i/>
          <w:iCs/>
        </w:rPr>
        <w:t>the voltage across C15</w:t>
      </w:r>
      <w:r w:rsidRPr="00267FD1" w:rsidR="00267FD1">
        <w:rPr>
          <w:i/>
          <w:iCs/>
        </w:rPr>
        <w:t>.</w:t>
      </w:r>
    </w:p>
    <w:p w:rsidR="00A044D0" w:rsidP="00A044D0" w:rsidRDefault="00A044D0" w14:paraId="3285462F" w14:textId="0B65AA3E">
      <w:pPr>
        <w:jc w:val="center"/>
      </w:pPr>
    </w:p>
    <w:p w:rsidR="00B44EDE" w:rsidP="51E536BF" w:rsidRDefault="00B44EDE" w14:paraId="47BEFBD1" w14:textId="162A5C32">
      <w:pPr>
        <w:ind w:firstLine="720"/>
        <w:jc w:val="both"/>
      </w:pPr>
      <w:r>
        <w:t xml:space="preserve">The images above </w:t>
      </w:r>
      <w:r w:rsidR="00267FD1">
        <w:t xml:space="preserve">in </w:t>
      </w:r>
      <w:r w:rsidR="00267FD1">
        <w:rPr>
          <w:highlight w:val="yellow"/>
        </w:rPr>
        <w:fldChar w:fldCharType="begin"/>
      </w:r>
      <w:r w:rsidR="00267FD1">
        <w:instrText xml:space="preserve"> REF _Ref192281372 \h </w:instrText>
      </w:r>
      <w:r w:rsidR="00267FD1">
        <w:rPr>
          <w:highlight w:val="yellow"/>
        </w:rPr>
      </w:r>
      <w:r w:rsidR="00267FD1">
        <w:rPr>
          <w:highlight w:val="yellow"/>
        </w:rPr>
        <w:fldChar w:fldCharType="separate"/>
      </w:r>
      <w:r w:rsidR="00267FD1">
        <w:t xml:space="preserve">Figure </w:t>
      </w:r>
      <w:r w:rsidR="00267FD1">
        <w:rPr>
          <w:noProof/>
        </w:rPr>
        <w:t>8</w:t>
      </w:r>
      <w:r w:rsidR="00267FD1">
        <w:rPr>
          <w:highlight w:val="yellow"/>
        </w:rPr>
        <w:fldChar w:fldCharType="end"/>
      </w:r>
      <w:r w:rsidR="00267FD1">
        <w:t xml:space="preserve"> and </w:t>
      </w:r>
      <w:r w:rsidR="00267FD1">
        <w:rPr>
          <w:highlight w:val="yellow"/>
        </w:rPr>
        <w:fldChar w:fldCharType="begin"/>
      </w:r>
      <w:r w:rsidR="00267FD1">
        <w:instrText xml:space="preserve"> REF _Ref192281379 \h </w:instrText>
      </w:r>
      <w:r w:rsidR="00267FD1">
        <w:rPr>
          <w:highlight w:val="yellow"/>
        </w:rPr>
      </w:r>
      <w:r w:rsidR="00267FD1">
        <w:rPr>
          <w:highlight w:val="yellow"/>
        </w:rPr>
        <w:fldChar w:fldCharType="separate"/>
      </w:r>
      <w:r w:rsidR="00267FD1">
        <w:t xml:space="preserve">Figure </w:t>
      </w:r>
      <w:r w:rsidR="00267FD1">
        <w:rPr>
          <w:noProof/>
        </w:rPr>
        <w:t>9</w:t>
      </w:r>
      <w:r w:rsidR="00267FD1">
        <w:rPr>
          <w:highlight w:val="yellow"/>
        </w:rPr>
        <w:fldChar w:fldCharType="end"/>
      </w:r>
      <w:r w:rsidR="00267FD1">
        <w:t xml:space="preserve"> </w:t>
      </w:r>
      <w:r>
        <w:t xml:space="preserve">show the schematics for our power management PCB. The schematic in </w:t>
      </w:r>
      <w:r w:rsidR="00267FD1">
        <w:rPr>
          <w:highlight w:val="yellow"/>
        </w:rPr>
        <w:fldChar w:fldCharType="begin"/>
      </w:r>
      <w:r w:rsidR="00267FD1">
        <w:instrText xml:space="preserve"> REF _Ref192281372 \h </w:instrText>
      </w:r>
      <w:r w:rsidR="00267FD1">
        <w:rPr>
          <w:highlight w:val="yellow"/>
        </w:rPr>
      </w:r>
      <w:r w:rsidR="00267FD1">
        <w:rPr>
          <w:highlight w:val="yellow"/>
        </w:rPr>
        <w:fldChar w:fldCharType="separate"/>
      </w:r>
      <w:r w:rsidR="00267FD1">
        <w:t xml:space="preserve">Figure </w:t>
      </w:r>
      <w:r w:rsidR="00267FD1">
        <w:rPr>
          <w:noProof/>
        </w:rPr>
        <w:t>8</w:t>
      </w:r>
      <w:r w:rsidR="00267FD1">
        <w:rPr>
          <w:highlight w:val="yellow"/>
        </w:rPr>
        <w:fldChar w:fldCharType="end"/>
      </w:r>
      <w:r w:rsidR="00267FD1">
        <w:t xml:space="preserve"> </w:t>
      </w:r>
      <w:r>
        <w:t>shows the main LTC3556 operation. On the right side of it</w:t>
      </w:r>
      <w:r w:rsidR="00E5747D">
        <w:t xml:space="preserve"> </w:t>
      </w:r>
      <w:r>
        <w:t>the main DCDC regulator outputs</w:t>
      </w:r>
      <w:r w:rsidR="00E5747D">
        <w:t xml:space="preserve"> are shown</w:t>
      </w:r>
      <w:r>
        <w:t xml:space="preserve">. These outputs are powered by VOUT0 which is controlled by the switch. VOUT0 is </w:t>
      </w:r>
      <w:r w:rsidR="00806097">
        <w:t>provided</w:t>
      </w:r>
      <w:r>
        <w:t xml:space="preserve"> depending on the connected devices, the MOSFET Q1 will force VOUT0 to be powered by the 5V coming from the micro USB cable if it is present, otherwise VOUT0 will be powered by the battery. The schematic in </w:t>
      </w:r>
      <w:r w:rsidR="00267FD1">
        <w:rPr>
          <w:highlight w:val="yellow"/>
        </w:rPr>
        <w:fldChar w:fldCharType="begin"/>
      </w:r>
      <w:r w:rsidR="00267FD1">
        <w:instrText xml:space="preserve"> REF _Ref192281379 \h </w:instrText>
      </w:r>
      <w:r w:rsidR="00267FD1">
        <w:rPr>
          <w:highlight w:val="yellow"/>
        </w:rPr>
      </w:r>
      <w:r w:rsidR="00267FD1">
        <w:rPr>
          <w:highlight w:val="yellow"/>
        </w:rPr>
        <w:fldChar w:fldCharType="separate"/>
      </w:r>
      <w:r w:rsidR="00267FD1">
        <w:t xml:space="preserve">Figure </w:t>
      </w:r>
      <w:r w:rsidR="00267FD1">
        <w:rPr>
          <w:noProof/>
        </w:rPr>
        <w:t>9</w:t>
      </w:r>
      <w:r w:rsidR="00267FD1">
        <w:rPr>
          <w:highlight w:val="yellow"/>
        </w:rPr>
        <w:fldChar w:fldCharType="end"/>
      </w:r>
      <w:r w:rsidR="00267FD1">
        <w:t xml:space="preserve"> </w:t>
      </w:r>
      <w:r>
        <w:t xml:space="preserve">shows the charge pump which is responsible for generating </w:t>
      </w:r>
      <w:r w:rsidR="00B175F7">
        <w:t>-</w:t>
      </w:r>
      <w:r>
        <w:t>2.5V.</w:t>
      </w:r>
    </w:p>
    <w:p w:rsidR="00267FD1" w:rsidP="00267FD1" w:rsidRDefault="00A044D0" w14:paraId="61DBB677" w14:textId="77777777">
      <w:pPr>
        <w:keepNext/>
        <w:jc w:val="center"/>
      </w:pPr>
      <w:r w:rsidRPr="00A044D0">
        <w:rPr>
          <w:noProof/>
        </w:rPr>
        <w:drawing>
          <wp:inline distT="0" distB="0" distL="0" distR="0" wp14:anchorId="26C01779" wp14:editId="1119EA1D">
            <wp:extent cx="4962775" cy="3492500"/>
            <wp:effectExtent l="0" t="0" r="9525" b="0"/>
            <wp:docPr id="1611202630" name="Picture 1" descr="A circuit board with many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02630" name="Picture 1" descr="A circuit board with many different colored lines&#10;&#10;AI-generated content may be incorrect."/>
                    <pic:cNvPicPr/>
                  </pic:nvPicPr>
                  <pic:blipFill>
                    <a:blip r:embed="rId28"/>
                    <a:stretch>
                      <a:fillRect/>
                    </a:stretch>
                  </pic:blipFill>
                  <pic:spPr>
                    <a:xfrm>
                      <a:off x="0" y="0"/>
                      <a:ext cx="4988828" cy="3510835"/>
                    </a:xfrm>
                    <a:prstGeom prst="rect">
                      <a:avLst/>
                    </a:prstGeom>
                  </pic:spPr>
                </pic:pic>
              </a:graphicData>
            </a:graphic>
          </wp:inline>
        </w:drawing>
      </w:r>
    </w:p>
    <w:p w:rsidR="00A044D0" w:rsidP="00267FD1" w:rsidRDefault="00267FD1" w14:paraId="0E20C585" w14:textId="557C7C31">
      <w:pPr>
        <w:pStyle w:val="Caption"/>
        <w:jc w:val="center"/>
      </w:pPr>
      <w:bookmarkStart w:name="_Toc192283705" w:id="27"/>
      <w:r>
        <w:t xml:space="preserve">Figure </w:t>
      </w:r>
      <w:r>
        <w:fldChar w:fldCharType="begin"/>
      </w:r>
      <w:r>
        <w:instrText xml:space="preserve"> SEQ Figure \* ARABIC </w:instrText>
      </w:r>
      <w:r>
        <w:fldChar w:fldCharType="separate"/>
      </w:r>
      <w:r w:rsidR="00A80A95">
        <w:rPr>
          <w:noProof/>
        </w:rPr>
        <w:t>10</w:t>
      </w:r>
      <w:r>
        <w:fldChar w:fldCharType="end"/>
      </w:r>
      <w:r>
        <w:t>: Power Management PCB Circuit Side View</w:t>
      </w:r>
      <w:bookmarkEnd w:id="27"/>
    </w:p>
    <w:p w:rsidRPr="00267FD1" w:rsidR="00A044D0" w:rsidP="00267FD1" w:rsidRDefault="221F3768" w14:paraId="6AD181B0" w14:textId="6E7C66FA">
      <w:pPr>
        <w:jc w:val="center"/>
        <w:rPr>
          <w:i/>
          <w:iCs/>
        </w:rPr>
      </w:pPr>
      <w:r w:rsidRPr="00267FD1">
        <w:rPr>
          <w:i/>
          <w:iCs/>
        </w:rPr>
        <w:t>Fi</w:t>
      </w:r>
      <w:r w:rsidRPr="00267FD1" w:rsidR="00267FD1">
        <w:rPr>
          <w:i/>
          <w:iCs/>
        </w:rPr>
        <w:t>gure 10 shows the circuit side view for our power management PCB. This PCB is 4 layers. Note that the red traces and pads are the top layer copper, the orange traces are the second middle layer copper, and the blue traces are the bottom layer copper. The entire first middle layer (In1.Cu) is a ground plane.</w:t>
      </w:r>
    </w:p>
    <w:p w:rsidR="00267FD1" w:rsidP="00267FD1" w:rsidRDefault="00A044D0" w14:paraId="20F479AD" w14:textId="77777777">
      <w:pPr>
        <w:keepNext/>
        <w:jc w:val="center"/>
      </w:pPr>
      <w:r w:rsidRPr="00A044D0">
        <w:rPr>
          <w:noProof/>
        </w:rPr>
        <w:drawing>
          <wp:inline distT="0" distB="0" distL="0" distR="0" wp14:anchorId="74DD944C" wp14:editId="0F866B47">
            <wp:extent cx="4561388" cy="3258273"/>
            <wp:effectExtent l="0" t="0" r="0" b="0"/>
            <wp:docPr id="761272184" name="Picture 1" descr="A computer circuit board with many small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72184" name="Picture 1" descr="A computer circuit board with many small objects&#10;&#10;AI-generated content may be incorrect."/>
                    <pic:cNvPicPr/>
                  </pic:nvPicPr>
                  <pic:blipFill>
                    <a:blip r:embed="rId29"/>
                    <a:stretch>
                      <a:fillRect/>
                    </a:stretch>
                  </pic:blipFill>
                  <pic:spPr>
                    <a:xfrm>
                      <a:off x="0" y="0"/>
                      <a:ext cx="4570279" cy="3264624"/>
                    </a:xfrm>
                    <a:prstGeom prst="rect">
                      <a:avLst/>
                    </a:prstGeom>
                  </pic:spPr>
                </pic:pic>
              </a:graphicData>
            </a:graphic>
          </wp:inline>
        </w:drawing>
      </w:r>
    </w:p>
    <w:p w:rsidR="00A044D0" w:rsidP="00267FD1" w:rsidRDefault="00267FD1" w14:paraId="3E9AE9C6" w14:textId="62B742EB">
      <w:pPr>
        <w:pStyle w:val="Caption"/>
        <w:jc w:val="center"/>
      </w:pPr>
      <w:bookmarkStart w:name="_Toc192283706" w:id="28"/>
      <w:r>
        <w:t xml:space="preserve">Figure </w:t>
      </w:r>
      <w:r>
        <w:fldChar w:fldCharType="begin"/>
      </w:r>
      <w:r>
        <w:instrText xml:space="preserve"> SEQ Figure \* ARABIC </w:instrText>
      </w:r>
      <w:r>
        <w:fldChar w:fldCharType="separate"/>
      </w:r>
      <w:r w:rsidR="00A80A95">
        <w:rPr>
          <w:noProof/>
        </w:rPr>
        <w:t>11</w:t>
      </w:r>
      <w:r>
        <w:fldChar w:fldCharType="end"/>
      </w:r>
      <w:r>
        <w:t>: Power Management PCB Component Side View</w:t>
      </w:r>
      <w:bookmarkEnd w:id="28"/>
    </w:p>
    <w:p w:rsidRPr="00376D87" w:rsidR="00267FD1" w:rsidP="00376D87" w:rsidRDefault="00267FD1" w14:paraId="2B1DD7BD" w14:textId="43B07CD3">
      <w:pPr>
        <w:jc w:val="center"/>
        <w:rPr>
          <w:i/>
          <w:iCs/>
        </w:rPr>
      </w:pPr>
      <w:r w:rsidRPr="00376D87">
        <w:rPr>
          <w:i/>
          <w:iCs/>
        </w:rPr>
        <w:t xml:space="preserve">Figure 11 shows the component side view of our power management PCB. </w:t>
      </w:r>
      <w:r w:rsidRPr="00376D87" w:rsidR="00DC3041">
        <w:rPr>
          <w:i/>
          <w:iCs/>
        </w:rPr>
        <w:t xml:space="preserve">Note the compact design and use of </w:t>
      </w:r>
      <w:r w:rsidRPr="00376D87" w:rsidR="003A5444">
        <w:rPr>
          <w:i/>
          <w:iCs/>
        </w:rPr>
        <w:t xml:space="preserve">small passive components. This was necessary to place the decoupling </w:t>
      </w:r>
      <w:r w:rsidRPr="00376D87" w:rsidR="00376D87">
        <w:rPr>
          <w:i/>
          <w:iCs/>
        </w:rPr>
        <w:t>components as close to the PMIC as possible to reduce noise.</w:t>
      </w:r>
    </w:p>
    <w:p w:rsidR="00376D87" w:rsidP="00376D87" w:rsidRDefault="00A044D0" w14:paraId="00B62E98" w14:textId="119A2E0C">
      <w:pPr>
        <w:keepNext/>
        <w:jc w:val="center"/>
      </w:pPr>
      <w:r>
        <w:rPr>
          <w:noProof/>
        </w:rPr>
        <w:drawing>
          <wp:inline distT="0" distB="0" distL="0" distR="0" wp14:anchorId="3209EFFA" wp14:editId="1541C6CA">
            <wp:extent cx="4282633" cy="3004248"/>
            <wp:effectExtent l="0" t="0" r="3810" b="5715"/>
            <wp:docPr id="153352764" name="Picture 1"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82633" cy="3004248"/>
                    </a:xfrm>
                    <a:prstGeom prst="rect">
                      <a:avLst/>
                    </a:prstGeom>
                  </pic:spPr>
                </pic:pic>
              </a:graphicData>
            </a:graphic>
          </wp:inline>
        </w:drawing>
      </w:r>
    </w:p>
    <w:p w:rsidR="00A044D0" w:rsidP="00376D87" w:rsidRDefault="00376D87" w14:paraId="53A01392" w14:textId="5FB97E4F">
      <w:pPr>
        <w:pStyle w:val="Caption"/>
        <w:jc w:val="center"/>
      </w:pPr>
      <w:bookmarkStart w:name="_Toc192283707" w:id="29"/>
      <w:r>
        <w:t xml:space="preserve">Figure </w:t>
      </w:r>
      <w:r>
        <w:fldChar w:fldCharType="begin"/>
      </w:r>
      <w:r>
        <w:instrText xml:space="preserve"> SEQ Figure \* ARABIC </w:instrText>
      </w:r>
      <w:r>
        <w:fldChar w:fldCharType="separate"/>
      </w:r>
      <w:r w:rsidR="00A80A95">
        <w:rPr>
          <w:noProof/>
        </w:rPr>
        <w:t>12</w:t>
      </w:r>
      <w:r>
        <w:fldChar w:fldCharType="end"/>
      </w:r>
      <w:r>
        <w:t>: Power Management PCB 3D Rendering</w:t>
      </w:r>
      <w:bookmarkEnd w:id="29"/>
    </w:p>
    <w:p w:rsidR="00376D87" w:rsidP="00376D87" w:rsidRDefault="00376D87" w14:paraId="5FC6C223" w14:textId="058A8FC2">
      <w:pPr>
        <w:ind w:firstLine="720"/>
        <w:jc w:val="center"/>
      </w:pPr>
      <w:r>
        <w:rPr>
          <w:i/>
        </w:rPr>
        <w:t>Figure 12 is a</w:t>
      </w:r>
      <w:r w:rsidRPr="3DAB450E">
        <w:rPr>
          <w:i/>
        </w:rPr>
        <w:t xml:space="preserve"> visual of the assembled LTC3556 power management system with component placement and </w:t>
      </w:r>
      <w:r w:rsidRPr="3DAB450E">
        <w:rPr>
          <w:i/>
          <w:iCs/>
        </w:rPr>
        <w:t>connectors.</w:t>
      </w:r>
      <w:r>
        <w:rPr>
          <w:i/>
          <w:iCs/>
        </w:rPr>
        <w:t xml:space="preserve"> Note that there are a few missing 3D model</w:t>
      </w:r>
      <w:r w:rsidR="00764433">
        <w:rPr>
          <w:i/>
          <w:iCs/>
        </w:rPr>
        <w:t>s.</w:t>
      </w:r>
    </w:p>
    <w:p w:rsidR="00764433" w:rsidP="00764433" w:rsidRDefault="00A044D0" w14:paraId="47090731" w14:textId="77777777">
      <w:pPr>
        <w:keepNext/>
        <w:jc w:val="center"/>
      </w:pPr>
      <w:r>
        <w:rPr>
          <w:noProof/>
        </w:rPr>
        <w:drawing>
          <wp:inline distT="0" distB="0" distL="0" distR="0" wp14:anchorId="0C7A5A6C" wp14:editId="588181C1">
            <wp:extent cx="4622800" cy="3373207"/>
            <wp:effectExtent l="0" t="0" r="6350" b="0"/>
            <wp:docPr id="6506617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26779" cy="3376110"/>
                    </a:xfrm>
                    <a:prstGeom prst="rect">
                      <a:avLst/>
                    </a:prstGeom>
                    <a:noFill/>
                    <a:ln>
                      <a:noFill/>
                    </a:ln>
                  </pic:spPr>
                </pic:pic>
              </a:graphicData>
            </a:graphic>
          </wp:inline>
        </w:drawing>
      </w:r>
    </w:p>
    <w:p w:rsidR="00A044D0" w:rsidP="00764433" w:rsidRDefault="00764433" w14:paraId="735FC8A1" w14:textId="354A9AA1">
      <w:pPr>
        <w:pStyle w:val="Caption"/>
        <w:jc w:val="center"/>
      </w:pPr>
      <w:bookmarkStart w:name="_Ref192281828" w:id="30"/>
      <w:bookmarkStart w:name="_Toc192283708" w:id="31"/>
      <w:r>
        <w:t xml:space="preserve">Figure </w:t>
      </w:r>
      <w:r>
        <w:fldChar w:fldCharType="begin"/>
      </w:r>
      <w:r>
        <w:instrText xml:space="preserve"> SEQ Figure \* ARABIC </w:instrText>
      </w:r>
      <w:r>
        <w:fldChar w:fldCharType="separate"/>
      </w:r>
      <w:r w:rsidR="00A80A95">
        <w:rPr>
          <w:noProof/>
        </w:rPr>
        <w:t>13</w:t>
      </w:r>
      <w:r>
        <w:fldChar w:fldCharType="end"/>
      </w:r>
      <w:bookmarkEnd w:id="30"/>
      <w:r>
        <w:t>: Power Management PCB Final Assembly</w:t>
      </w:r>
      <w:bookmarkEnd w:id="31"/>
    </w:p>
    <w:p w:rsidRPr="00E527FB" w:rsidR="00764433" w:rsidP="00E527FB" w:rsidRDefault="00764433" w14:paraId="461A01FD" w14:textId="74F392CF">
      <w:pPr>
        <w:jc w:val="center"/>
        <w:rPr>
          <w:i/>
          <w:iCs/>
        </w:rPr>
      </w:pPr>
      <w:r w:rsidRPr="00E527FB">
        <w:rPr>
          <w:i/>
          <w:iCs/>
        </w:rPr>
        <w:t xml:space="preserve">Figure 13 shows the final, fully assembled power management PCB. This PCB was assembled entirely in the senior design lab using the reflow oven. After thorough debugging, we determined that C16 had to be removed and </w:t>
      </w:r>
      <w:r w:rsidRPr="00E527FB" w:rsidR="00E527FB">
        <w:rPr>
          <w:i/>
          <w:iCs/>
        </w:rPr>
        <w:t>multiple resistors had to be “teepeed” which can be seen on the board.</w:t>
      </w:r>
    </w:p>
    <w:p w:rsidR="00A044D0" w:rsidP="00A044D0" w:rsidRDefault="00A044D0" w14:paraId="7D8001C7" w14:textId="7C3DF75F">
      <w:pPr>
        <w:jc w:val="center"/>
      </w:pPr>
      <w:r>
        <w:t>Final Assembled PCB</w:t>
      </w:r>
    </w:p>
    <w:p w:rsidR="00600BBF" w:rsidP="0416F483" w:rsidRDefault="00600BBF" w14:paraId="3FB86877" w14:textId="23E1A980">
      <w:pPr>
        <w:ind w:firstLine="720"/>
        <w:jc w:val="both"/>
      </w:pPr>
      <w:r w:rsidRPr="00600BBF">
        <w:t>All hardware components have been developed or procured and passed basic operational tests. The LTC3556 PMIC and TC7660EOA charge pumps were tested under different load conditions. The PCB, ordered from JLCPCB, was inspected and assembled successfully</w:t>
      </w:r>
      <w:r>
        <w:t xml:space="preserve">. All </w:t>
      </w:r>
      <w:r w:rsidRPr="00600BBF">
        <w:t xml:space="preserve">components </w:t>
      </w:r>
      <w:r>
        <w:t xml:space="preserve">were </w:t>
      </w:r>
      <w:r w:rsidRPr="00600BBF">
        <w:t xml:space="preserve">soldered </w:t>
      </w:r>
      <w:r>
        <w:t xml:space="preserve">in </w:t>
      </w:r>
      <w:r w:rsidR="1C78FD83">
        <w:t xml:space="preserve">the </w:t>
      </w:r>
      <w:r>
        <w:t xml:space="preserve">senior design lab </w:t>
      </w:r>
      <w:r w:rsidRPr="00600BBF">
        <w:t>using an oven reflow process for fine-pitch components such as 0402 resistors and capacitors.</w:t>
      </w:r>
      <w:r>
        <w:t xml:space="preserve"> The final assembled PCB (post electrical debugging) can be seen above in</w:t>
      </w:r>
      <w:r w:rsidR="000D7D13">
        <w:t xml:space="preserve"> </w:t>
      </w:r>
      <w:r w:rsidR="000D7D13">
        <w:rPr>
          <w:highlight w:val="yellow"/>
        </w:rPr>
        <w:fldChar w:fldCharType="begin"/>
      </w:r>
      <w:r w:rsidR="000D7D13">
        <w:instrText xml:space="preserve"> REF _Ref192281828 \h </w:instrText>
      </w:r>
      <w:r w:rsidR="000D7D13">
        <w:rPr>
          <w:highlight w:val="yellow"/>
        </w:rPr>
      </w:r>
      <w:r w:rsidR="000D7D13">
        <w:rPr>
          <w:highlight w:val="yellow"/>
        </w:rPr>
        <w:fldChar w:fldCharType="separate"/>
      </w:r>
      <w:r w:rsidR="000D7D13">
        <w:t xml:space="preserve">Figure </w:t>
      </w:r>
      <w:r w:rsidR="000D7D13">
        <w:rPr>
          <w:noProof/>
        </w:rPr>
        <w:t>13</w:t>
      </w:r>
      <w:r w:rsidR="000D7D13">
        <w:rPr>
          <w:highlight w:val="yellow"/>
        </w:rPr>
        <w:fldChar w:fldCharType="end"/>
      </w:r>
      <w:r>
        <w:t>.</w:t>
      </w:r>
    </w:p>
    <w:p w:rsidR="00A044D0" w:rsidP="00A044D0" w:rsidRDefault="00A044D0" w14:paraId="72C56DD3" w14:textId="610C5C06">
      <w:pPr>
        <w:rPr>
          <w:b/>
          <w:bCs/>
        </w:rPr>
      </w:pPr>
      <w:r w:rsidRPr="00A044D0">
        <w:rPr>
          <w:b/>
          <w:bCs/>
        </w:rPr>
        <w:t>Testing and Analysis</w:t>
      </w:r>
    </w:p>
    <w:p w:rsidR="00774723" w:rsidP="518C91AE" w:rsidRDefault="00600BBF" w14:paraId="43A6BF21" w14:textId="275D08CB">
      <w:pPr>
        <w:ind w:firstLine="720"/>
        <w:jc w:val="both"/>
      </w:pPr>
      <w:r w:rsidRPr="00600BBF">
        <w:t>To validate the performance of our power management board, several tests were conducted to ensure proper operation and reliability. A battery discharge and charge test was performed by connecting a battery across a 33Ω power resistor resulting in an approximate 100mA current draw for one hour. The battery voltage was monitored until a noticeable drop was observed, after which it was recharged using our PMIC board for an additional hour. The battery voltage successfully returned to its maximum level, confirming proper charging functionality.</w:t>
      </w:r>
    </w:p>
    <w:p w:rsidR="00774723" w:rsidP="33D6A804" w:rsidRDefault="00600BBF" w14:paraId="209F231A" w14:textId="56996708">
      <w:pPr>
        <w:ind w:firstLine="720"/>
        <w:jc w:val="both"/>
      </w:pPr>
      <w:r w:rsidRPr="00600BBF">
        <w:t xml:space="preserve"> Additionally, the regulated voltage outputs were measured using a digital multimeter (DMM), verifying that the board provided stable 3.3V, +2.5V, and -2.5V rails. The battery charging voltage was also tested with a DMM, showing that the PMIC supplied a steady 3.9V to charge the battery. Lastly, a voltage ripple and </w:t>
      </w:r>
      <w:r w:rsidR="000366F1">
        <w:t>bring up</w:t>
      </w:r>
      <w:r w:rsidRPr="00600BBF">
        <w:t xml:space="preserve"> test was conducted using an oscilloscope, with captured waveforms confirming stable power delivery and minimal noise across the output rails.</w:t>
      </w:r>
      <w:r w:rsidR="00441269">
        <w:t xml:space="preserve"> The test setup for the battery discharging can be seen below in</w:t>
      </w:r>
      <w:r w:rsidR="000D7D13">
        <w:t xml:space="preserve"> </w:t>
      </w:r>
      <w:r w:rsidR="000D7D13">
        <w:rPr>
          <w:highlight w:val="yellow"/>
        </w:rPr>
        <w:fldChar w:fldCharType="begin"/>
      </w:r>
      <w:r w:rsidR="000D7D13">
        <w:rPr>
          <w:highlight w:val="yellow"/>
        </w:rPr>
        <w:instrText xml:space="preserve"> REF _Ref192281903 \h </w:instrText>
      </w:r>
      <w:r w:rsidR="000D7D13">
        <w:rPr>
          <w:highlight w:val="yellow"/>
        </w:rPr>
      </w:r>
      <w:r w:rsidR="000D7D13">
        <w:rPr>
          <w:highlight w:val="yellow"/>
        </w:rPr>
        <w:fldChar w:fldCharType="separate"/>
      </w:r>
      <w:r w:rsidR="000D7D13">
        <w:t xml:space="preserve">Figure </w:t>
      </w:r>
      <w:r w:rsidR="000D7D13">
        <w:rPr>
          <w:noProof/>
        </w:rPr>
        <w:t>15</w:t>
      </w:r>
      <w:r w:rsidR="000D7D13">
        <w:rPr>
          <w:highlight w:val="yellow"/>
        </w:rPr>
        <w:fldChar w:fldCharType="end"/>
      </w:r>
      <w:r w:rsidR="00441269">
        <w:t xml:space="preserve">. The test setup for the remaining DMM and oscilloscope </w:t>
      </w:r>
      <w:r w:rsidR="001F4E60">
        <w:t xml:space="preserve">tests can be seen in </w:t>
      </w:r>
      <w:r w:rsidR="000D7D13">
        <w:t xml:space="preserve"> </w:t>
      </w:r>
      <w:r w:rsidR="000D7D13">
        <w:rPr>
          <w:highlight w:val="yellow"/>
        </w:rPr>
        <w:fldChar w:fldCharType="begin"/>
      </w:r>
      <w:r w:rsidR="000D7D13">
        <w:instrText xml:space="preserve"> REF _Ref192281896 \h </w:instrText>
      </w:r>
      <w:r w:rsidR="000D7D13">
        <w:rPr>
          <w:highlight w:val="yellow"/>
        </w:rPr>
      </w:r>
      <w:r w:rsidR="000D7D13">
        <w:rPr>
          <w:highlight w:val="yellow"/>
        </w:rPr>
        <w:fldChar w:fldCharType="separate"/>
      </w:r>
      <w:r w:rsidR="000D7D13">
        <w:t xml:space="preserve">Figure </w:t>
      </w:r>
      <w:r w:rsidR="000D7D13">
        <w:rPr>
          <w:noProof/>
        </w:rPr>
        <w:t>14</w:t>
      </w:r>
      <w:r w:rsidR="000D7D13">
        <w:rPr>
          <w:highlight w:val="yellow"/>
        </w:rPr>
        <w:fldChar w:fldCharType="end"/>
      </w:r>
      <w:r w:rsidR="000D7D13">
        <w:t>.</w:t>
      </w:r>
    </w:p>
    <w:p w:rsidR="00B57C62" w:rsidP="33D6A804" w:rsidRDefault="00B57C62" w14:paraId="67F362BC" w14:textId="58AB5880">
      <w:pPr>
        <w:ind w:firstLine="720"/>
        <w:jc w:val="both"/>
      </w:pPr>
    </w:p>
    <w:p w:rsidR="000D7D13" w:rsidP="000D7D13" w:rsidRDefault="007601FB" w14:paraId="7FC64F43" w14:textId="77777777">
      <w:pPr>
        <w:keepNext/>
        <w:ind w:firstLine="720"/>
        <w:jc w:val="center"/>
      </w:pPr>
      <w:r>
        <w:rPr>
          <w:noProof/>
        </w:rPr>
        <w:drawing>
          <wp:inline distT="0" distB="0" distL="0" distR="0" wp14:anchorId="202F5CEB" wp14:editId="6E3C9E2B">
            <wp:extent cx="3507129" cy="3644653"/>
            <wp:effectExtent l="0" t="0" r="0" b="0"/>
            <wp:docPr id="3723427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7804"/>
                    <a:stretch/>
                  </pic:blipFill>
                  <pic:spPr bwMode="auto">
                    <a:xfrm>
                      <a:off x="0" y="0"/>
                      <a:ext cx="3533449" cy="3672005"/>
                    </a:xfrm>
                    <a:prstGeom prst="rect">
                      <a:avLst/>
                    </a:prstGeom>
                    <a:noFill/>
                    <a:ln>
                      <a:noFill/>
                    </a:ln>
                    <a:extLst>
                      <a:ext uri="{53640926-AAD7-44D8-BBD7-CCE9431645EC}">
                        <a14:shadowObscured xmlns:a14="http://schemas.microsoft.com/office/drawing/2010/main"/>
                      </a:ext>
                    </a:extLst>
                  </pic:spPr>
                </pic:pic>
              </a:graphicData>
            </a:graphic>
          </wp:inline>
        </w:drawing>
      </w:r>
    </w:p>
    <w:p w:rsidR="000D7D13" w:rsidP="000D7D13" w:rsidRDefault="000D7D13" w14:paraId="75DBCA47" w14:textId="554460BF">
      <w:pPr>
        <w:pStyle w:val="Caption"/>
        <w:jc w:val="center"/>
      </w:pPr>
      <w:bookmarkStart w:name="_Ref192281896" w:id="32"/>
      <w:bookmarkStart w:name="_Toc192283709" w:id="33"/>
      <w:r>
        <w:t xml:space="preserve">Figure </w:t>
      </w:r>
      <w:r>
        <w:fldChar w:fldCharType="begin"/>
      </w:r>
      <w:r>
        <w:instrText xml:space="preserve"> SEQ Figure \* ARABIC </w:instrText>
      </w:r>
      <w:r>
        <w:fldChar w:fldCharType="separate"/>
      </w:r>
      <w:r w:rsidR="00A80A95">
        <w:rPr>
          <w:noProof/>
        </w:rPr>
        <w:t>14</w:t>
      </w:r>
      <w:r>
        <w:fldChar w:fldCharType="end"/>
      </w:r>
      <w:bookmarkEnd w:id="32"/>
      <w:r>
        <w:t>: Power Management PCB Test Setup</w:t>
      </w:r>
      <w:bookmarkEnd w:id="33"/>
    </w:p>
    <w:p w:rsidR="000D7D13" w:rsidP="000D7D13" w:rsidRDefault="001572C7" w14:paraId="0927BE73" w14:textId="77777777">
      <w:pPr>
        <w:keepNext/>
        <w:ind w:firstLine="720"/>
        <w:jc w:val="center"/>
      </w:pPr>
      <w:r>
        <w:rPr>
          <w:noProof/>
        </w:rPr>
        <w:drawing>
          <wp:inline distT="0" distB="0" distL="0" distR="0" wp14:anchorId="6CCE3EEB" wp14:editId="7FAEC15A">
            <wp:extent cx="3381813" cy="2586942"/>
            <wp:effectExtent l="0" t="0" r="0" b="4445"/>
            <wp:docPr id="1443902931" name="Picture 19" descr="A small battery with wires attached to a whit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02931" name="Picture 19" descr="A small battery with wires attached to a white circuit board&#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99470" cy="2600449"/>
                    </a:xfrm>
                    <a:prstGeom prst="rect">
                      <a:avLst/>
                    </a:prstGeom>
                    <a:noFill/>
                    <a:ln>
                      <a:noFill/>
                    </a:ln>
                  </pic:spPr>
                </pic:pic>
              </a:graphicData>
            </a:graphic>
          </wp:inline>
        </w:drawing>
      </w:r>
    </w:p>
    <w:p w:rsidR="00C3302E" w:rsidP="000D7D13" w:rsidRDefault="000D7D13" w14:paraId="061A7551" w14:textId="0059A955">
      <w:pPr>
        <w:pStyle w:val="Caption"/>
        <w:jc w:val="center"/>
      </w:pPr>
      <w:bookmarkStart w:name="_Ref192281903" w:id="34"/>
      <w:bookmarkStart w:name="_Toc192283710" w:id="35"/>
      <w:r>
        <w:t xml:space="preserve">Figure </w:t>
      </w:r>
      <w:r>
        <w:fldChar w:fldCharType="begin"/>
      </w:r>
      <w:r>
        <w:instrText xml:space="preserve"> SEQ Figure \* ARABIC </w:instrText>
      </w:r>
      <w:r>
        <w:fldChar w:fldCharType="separate"/>
      </w:r>
      <w:r w:rsidR="00A80A95">
        <w:rPr>
          <w:noProof/>
        </w:rPr>
        <w:t>15</w:t>
      </w:r>
      <w:r>
        <w:fldChar w:fldCharType="end"/>
      </w:r>
      <w:bookmarkEnd w:id="34"/>
      <w:r>
        <w:t>: Battery Discharge Setup</w:t>
      </w:r>
      <w:bookmarkEnd w:id="35"/>
    </w:p>
    <w:p w:rsidR="0BE6793C" w:rsidP="0BE6793C" w:rsidRDefault="0BE6793C" w14:paraId="7784ABBA" w14:textId="63803990">
      <w:pPr>
        <w:ind w:firstLine="720"/>
      </w:pPr>
    </w:p>
    <w:p w:rsidR="000D7D13" w:rsidP="000D7D13" w:rsidRDefault="000D7D13" w14:paraId="709EB04A" w14:textId="13E62BFF">
      <w:pPr>
        <w:pStyle w:val="Caption"/>
        <w:keepNext/>
      </w:pPr>
      <w:bookmarkStart w:name="_Toc192283739" w:id="36"/>
      <w:r>
        <w:t xml:space="preserve">Table </w:t>
      </w:r>
      <w:r>
        <w:fldChar w:fldCharType="begin"/>
      </w:r>
      <w:r>
        <w:instrText xml:space="preserve"> SEQ Table \* ARABIC </w:instrText>
      </w:r>
      <w:r>
        <w:fldChar w:fldCharType="separate"/>
      </w:r>
      <w:r w:rsidR="00F76434">
        <w:rPr>
          <w:noProof/>
        </w:rPr>
        <w:t>1</w:t>
      </w:r>
      <w:r>
        <w:fldChar w:fldCharType="end"/>
      </w:r>
      <w:r>
        <w:t>: Power Management PCB Testing Results</w:t>
      </w:r>
      <w:bookmarkEnd w:id="36"/>
    </w:p>
    <w:tbl>
      <w:tblPr>
        <w:tblStyle w:val="TableGrid"/>
        <w:tblW w:w="0" w:type="auto"/>
        <w:tblInd w:w="2339" w:type="dxa"/>
        <w:tblLook w:val="04A0" w:firstRow="1" w:lastRow="0" w:firstColumn="1" w:lastColumn="0" w:noHBand="0" w:noVBand="1"/>
      </w:tblPr>
      <w:tblGrid>
        <w:gridCol w:w="2337"/>
        <w:gridCol w:w="2337"/>
      </w:tblGrid>
      <w:tr w:rsidR="00774723" w:rsidTr="000D7D13" w14:paraId="7ABB9251" w14:textId="77777777">
        <w:tc>
          <w:tcPr>
            <w:tcW w:w="2337" w:type="dxa"/>
            <w:shd w:val="clear" w:color="auto" w:fill="83CAEB" w:themeFill="accent1" w:themeFillTint="66"/>
          </w:tcPr>
          <w:p w:rsidR="00774723" w:rsidP="00774723" w:rsidRDefault="00774723" w14:paraId="30B47AFC" w14:textId="095E5A41">
            <w:pPr>
              <w:jc w:val="center"/>
            </w:pPr>
            <w:r>
              <w:t>Measurement</w:t>
            </w:r>
          </w:p>
        </w:tc>
        <w:tc>
          <w:tcPr>
            <w:tcW w:w="2337" w:type="dxa"/>
            <w:shd w:val="clear" w:color="auto" w:fill="83CAEB" w:themeFill="accent1" w:themeFillTint="66"/>
          </w:tcPr>
          <w:p w:rsidR="00774723" w:rsidP="00774723" w:rsidRDefault="00774723" w14:paraId="16DEE439" w14:textId="72D15679">
            <w:pPr>
              <w:jc w:val="center"/>
            </w:pPr>
            <w:r>
              <w:t>Voltage</w:t>
            </w:r>
          </w:p>
        </w:tc>
      </w:tr>
      <w:tr w:rsidR="00774723" w:rsidTr="00774723" w14:paraId="793279F4" w14:textId="77777777">
        <w:tc>
          <w:tcPr>
            <w:tcW w:w="2337" w:type="dxa"/>
          </w:tcPr>
          <w:p w:rsidR="00774723" w:rsidP="00774723" w:rsidRDefault="00774723" w14:paraId="08E9398C" w14:textId="5CC10758">
            <w:pPr>
              <w:jc w:val="center"/>
            </w:pPr>
            <w:r>
              <w:t>Battery After Discharge</w:t>
            </w:r>
          </w:p>
        </w:tc>
        <w:tc>
          <w:tcPr>
            <w:tcW w:w="2337" w:type="dxa"/>
          </w:tcPr>
          <w:p w:rsidR="00774723" w:rsidP="00774723" w:rsidRDefault="00774723" w14:paraId="765156BF" w14:textId="6BF49BFC">
            <w:pPr>
              <w:jc w:val="center"/>
            </w:pPr>
            <w:r>
              <w:t>3.64V</w:t>
            </w:r>
          </w:p>
        </w:tc>
      </w:tr>
      <w:tr w:rsidR="00774723" w:rsidTr="00774723" w14:paraId="726FCFFC" w14:textId="77777777">
        <w:tc>
          <w:tcPr>
            <w:tcW w:w="2337" w:type="dxa"/>
          </w:tcPr>
          <w:p w:rsidR="00774723" w:rsidP="00774723" w:rsidRDefault="00774723" w14:paraId="207D7FB3" w14:textId="3E8CBEF7">
            <w:pPr>
              <w:jc w:val="center"/>
            </w:pPr>
            <w:r>
              <w:t>Battery After Charging</w:t>
            </w:r>
          </w:p>
        </w:tc>
        <w:tc>
          <w:tcPr>
            <w:tcW w:w="2337" w:type="dxa"/>
          </w:tcPr>
          <w:p w:rsidR="00774723" w:rsidP="00774723" w:rsidRDefault="00774723" w14:paraId="0998CBD3" w14:textId="7EA38814">
            <w:pPr>
              <w:jc w:val="center"/>
            </w:pPr>
            <w:r>
              <w:t>3.76V</w:t>
            </w:r>
          </w:p>
        </w:tc>
      </w:tr>
      <w:tr w:rsidR="00774723" w:rsidTr="00774723" w14:paraId="46167B86" w14:textId="77777777">
        <w:tc>
          <w:tcPr>
            <w:tcW w:w="2337" w:type="dxa"/>
          </w:tcPr>
          <w:p w:rsidR="00774723" w:rsidP="00774723" w:rsidRDefault="00774723" w14:paraId="792AA65D" w14:textId="2B43F777">
            <w:pPr>
              <w:jc w:val="center"/>
            </w:pPr>
            <w:r>
              <w:t>Voltage output on 3.3V line</w:t>
            </w:r>
          </w:p>
        </w:tc>
        <w:tc>
          <w:tcPr>
            <w:tcW w:w="2337" w:type="dxa"/>
          </w:tcPr>
          <w:p w:rsidR="00774723" w:rsidP="00774723" w:rsidRDefault="00774723" w14:paraId="743D2376" w14:textId="44E0FB1D">
            <w:pPr>
              <w:jc w:val="center"/>
            </w:pPr>
            <w:r>
              <w:t>3.6V</w:t>
            </w:r>
          </w:p>
        </w:tc>
      </w:tr>
      <w:tr w:rsidR="00774723" w:rsidTr="00774723" w14:paraId="1C35380D" w14:textId="77777777">
        <w:tc>
          <w:tcPr>
            <w:tcW w:w="2337" w:type="dxa"/>
          </w:tcPr>
          <w:p w:rsidR="00774723" w:rsidP="00774723" w:rsidRDefault="00774723" w14:paraId="23CDB372" w14:textId="4D3E396E">
            <w:pPr>
              <w:jc w:val="center"/>
            </w:pPr>
            <w:r>
              <w:t>Voltage output on 2.5V line</w:t>
            </w:r>
          </w:p>
        </w:tc>
        <w:tc>
          <w:tcPr>
            <w:tcW w:w="2337" w:type="dxa"/>
          </w:tcPr>
          <w:p w:rsidR="00774723" w:rsidP="00774723" w:rsidRDefault="00774723" w14:paraId="2569DA9B" w14:textId="35AE92D6">
            <w:pPr>
              <w:jc w:val="center"/>
            </w:pPr>
            <w:r>
              <w:t>2.54V</w:t>
            </w:r>
          </w:p>
        </w:tc>
      </w:tr>
      <w:tr w:rsidR="00774723" w:rsidTr="00774723" w14:paraId="47918AE4" w14:textId="77777777">
        <w:tc>
          <w:tcPr>
            <w:tcW w:w="2337" w:type="dxa"/>
          </w:tcPr>
          <w:p w:rsidR="00E173ED" w:rsidP="00774723" w:rsidRDefault="00774723" w14:paraId="220EB4F5" w14:textId="77777777">
            <w:pPr>
              <w:jc w:val="center"/>
            </w:pPr>
            <w:r>
              <w:t>Voltage output on</w:t>
            </w:r>
          </w:p>
          <w:p w:rsidR="00774723" w:rsidP="00774723" w:rsidRDefault="00E173ED" w14:paraId="0F9F8937" w14:textId="4D0A5FEC">
            <w:pPr>
              <w:jc w:val="center"/>
            </w:pPr>
            <w:r>
              <w:t>-</w:t>
            </w:r>
            <w:r w:rsidR="00774723">
              <w:t>2.5V line</w:t>
            </w:r>
          </w:p>
        </w:tc>
        <w:tc>
          <w:tcPr>
            <w:tcW w:w="2337" w:type="dxa"/>
          </w:tcPr>
          <w:p w:rsidR="00774723" w:rsidP="00774723" w:rsidRDefault="00774723" w14:paraId="765FC4EA" w14:textId="5D209E13">
            <w:pPr>
              <w:jc w:val="center"/>
            </w:pPr>
            <w:r>
              <w:t>-2.47V</w:t>
            </w:r>
          </w:p>
        </w:tc>
      </w:tr>
    </w:tbl>
    <w:p w:rsidR="00600BBF" w:rsidP="00774723" w:rsidRDefault="00600BBF" w14:paraId="64DA0C5C" w14:textId="77777777"/>
    <w:p w:rsidR="001E556D" w:rsidP="37629D6A" w:rsidRDefault="00774723" w14:paraId="16F82205" w14:textId="77777777">
      <w:pPr>
        <w:ind w:firstLine="720"/>
        <w:jc w:val="both"/>
      </w:pPr>
      <w:r w:rsidRPr="00774723">
        <w:t>The measured values confirm the proper operation of the power management board by demonstrating expected voltage regulation and battery charging behavior. After the discharge test, the battery voltage dropped to 3.64V, indicating a depletion consistent with the applied load. Following the charging cycle, the battery voltage increased to 3.76V, confirming that the PMIC is supplying charge to the battery. The 3.3V rail measured at 3.6V, which is within an acceptable range considering load conditions and potential measurement tolerances. The +2.5V and -2.5V outputs measured at 2.54V and -2.47V, respectively, showing that the PMIC is generating the expected bipolar supply for the analog front end with minimal deviation. These values confirm that the power management system is regulating voltages correctly and effectively charging the battery.</w:t>
      </w:r>
      <w:r w:rsidR="00600BBF">
        <w:tab/>
      </w:r>
    </w:p>
    <w:p w:rsidR="000D7D13" w:rsidP="000D7D13" w:rsidRDefault="00600BBF" w14:paraId="290CCC08" w14:textId="77777777">
      <w:pPr>
        <w:keepNext/>
        <w:ind w:firstLine="720"/>
        <w:jc w:val="center"/>
      </w:pPr>
      <w:r>
        <w:rPr>
          <w:noProof/>
        </w:rPr>
        <w:drawing>
          <wp:inline distT="0" distB="0" distL="0" distR="0" wp14:anchorId="2E18F3A5" wp14:editId="4A7E9E94">
            <wp:extent cx="5435941" cy="3477075"/>
            <wp:effectExtent l="0" t="0" r="0" b="9525"/>
            <wp:docPr id="15070417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44436" cy="3482509"/>
                    </a:xfrm>
                    <a:prstGeom prst="rect">
                      <a:avLst/>
                    </a:prstGeom>
                    <a:noFill/>
                    <a:ln>
                      <a:noFill/>
                    </a:ln>
                  </pic:spPr>
                </pic:pic>
              </a:graphicData>
            </a:graphic>
          </wp:inline>
        </w:drawing>
      </w:r>
    </w:p>
    <w:p w:rsidR="00774723" w:rsidP="000D7D13" w:rsidRDefault="000D7D13" w14:paraId="67376519" w14:textId="64C89679">
      <w:pPr>
        <w:pStyle w:val="Caption"/>
        <w:jc w:val="center"/>
      </w:pPr>
      <w:bookmarkStart w:name="_Ref192282028" w:id="37"/>
      <w:bookmarkStart w:name="_Toc192283711" w:id="38"/>
      <w:r>
        <w:t xml:space="preserve">Figure </w:t>
      </w:r>
      <w:r>
        <w:fldChar w:fldCharType="begin"/>
      </w:r>
      <w:r>
        <w:instrText xml:space="preserve"> SEQ Figure \* ARABIC </w:instrText>
      </w:r>
      <w:r>
        <w:fldChar w:fldCharType="separate"/>
      </w:r>
      <w:r w:rsidR="00A80A95">
        <w:rPr>
          <w:noProof/>
        </w:rPr>
        <w:t>16</w:t>
      </w:r>
      <w:r>
        <w:fldChar w:fldCharType="end"/>
      </w:r>
      <w:bookmarkEnd w:id="37"/>
      <w:r>
        <w:t>: Digital Domain Voltage Ripple</w:t>
      </w:r>
      <w:bookmarkEnd w:id="38"/>
    </w:p>
    <w:p w:rsidRPr="000D7D13" w:rsidR="000D7D13" w:rsidP="000D7D13" w:rsidRDefault="000D7D13" w14:paraId="73BA1513" w14:textId="4467AD64">
      <w:pPr>
        <w:jc w:val="center"/>
        <w:rPr>
          <w:i/>
          <w:iCs/>
        </w:rPr>
      </w:pPr>
      <w:r w:rsidRPr="000D7D13">
        <w:rPr>
          <w:i/>
          <w:iCs/>
        </w:rPr>
        <w:t>Figure 16 shows the oscilloscope measurement of our power management PCB’s 3.3V line. It was critical that this lines voltage ripple was analyzed to determine if there would be improper operation on the microcontroller and analog front end.</w:t>
      </w:r>
    </w:p>
    <w:p w:rsidR="00774723" w:rsidP="7443D448" w:rsidRDefault="00774723" w14:paraId="2FB890C1" w14:textId="7DD6012F">
      <w:pPr>
        <w:ind w:firstLine="720"/>
        <w:jc w:val="both"/>
      </w:pPr>
      <w:r w:rsidRPr="00774723">
        <w:t>The oscilloscope measurement</w:t>
      </w:r>
      <w:r>
        <w:t xml:space="preserve">s </w:t>
      </w:r>
      <w:r w:rsidR="002F726A">
        <w:t>seen</w:t>
      </w:r>
      <w:r>
        <w:t xml:space="preserve"> in </w:t>
      </w:r>
      <w:r w:rsidR="000D7D13">
        <w:rPr>
          <w:highlight w:val="yellow"/>
        </w:rPr>
        <w:fldChar w:fldCharType="begin"/>
      </w:r>
      <w:r w:rsidR="000D7D13">
        <w:instrText xml:space="preserve"> REF _Ref192282028 \h </w:instrText>
      </w:r>
      <w:r w:rsidR="000D7D13">
        <w:rPr>
          <w:highlight w:val="yellow"/>
        </w:rPr>
      </w:r>
      <w:r w:rsidR="000D7D13">
        <w:rPr>
          <w:highlight w:val="yellow"/>
        </w:rPr>
        <w:fldChar w:fldCharType="separate"/>
      </w:r>
      <w:r w:rsidR="000D7D13">
        <w:t xml:space="preserve">Figure </w:t>
      </w:r>
      <w:r w:rsidR="000D7D13">
        <w:rPr>
          <w:noProof/>
        </w:rPr>
        <w:t>16</w:t>
      </w:r>
      <w:r w:rsidR="000D7D13">
        <w:rPr>
          <w:highlight w:val="yellow"/>
        </w:rPr>
        <w:fldChar w:fldCharType="end"/>
      </w:r>
      <w:r w:rsidR="000D7D13">
        <w:t xml:space="preserve"> </w:t>
      </w:r>
      <w:r>
        <w:t>above</w:t>
      </w:r>
      <w:r w:rsidRPr="00774723">
        <w:t xml:space="preserve"> indicate that the voltage on the 3.</w:t>
      </w:r>
      <w:r>
        <w:t>3</w:t>
      </w:r>
      <w:r w:rsidRPr="00774723">
        <w:t xml:space="preserve">V line fluctuates between a minimum of 3.54V and a maximum of 3.71V, resulting in a peak-to-peak ripple of 0.17V. This level of ripple is within an acceptable range for </w:t>
      </w:r>
      <w:r>
        <w:t>our digital components</w:t>
      </w:r>
      <w:r w:rsidRPr="00774723">
        <w:t xml:space="preserve"> without affecting functionality. </w:t>
      </w:r>
      <w:r>
        <w:t>The</w:t>
      </w:r>
      <w:r w:rsidRPr="00774723">
        <w:t xml:space="preserve"> power supply specifications for </w:t>
      </w:r>
      <w:r>
        <w:t xml:space="preserve">our </w:t>
      </w:r>
      <w:r w:rsidRPr="00774723">
        <w:t>microcontroller and analog front end accommodate</w:t>
      </w:r>
      <w:r>
        <w:t>s for such</w:t>
      </w:r>
      <w:r w:rsidRPr="00774723">
        <w:t xml:space="preserve"> small deviations. The high-frequency nature of the voltage ripple causes it to be less visible on the oscilloscope waveform due to the instrument’s sampling rate and display persistence, which can average out rapid fluctuations, making them less apparent in the captured trace.</w:t>
      </w:r>
    </w:p>
    <w:p w:rsidR="00774723" w:rsidP="00774723" w:rsidRDefault="00774723" w14:paraId="7EB39226" w14:textId="77777777">
      <w:pPr>
        <w:ind w:firstLine="720"/>
      </w:pPr>
    </w:p>
    <w:p w:rsidR="000D7D13" w:rsidP="000D7D13" w:rsidRDefault="00600BBF" w14:paraId="2E8C5D21" w14:textId="77777777">
      <w:pPr>
        <w:keepNext/>
        <w:ind w:firstLine="720"/>
        <w:jc w:val="center"/>
      </w:pPr>
      <w:r>
        <w:rPr>
          <w:noProof/>
        </w:rPr>
        <w:drawing>
          <wp:inline distT="0" distB="0" distL="0" distR="0" wp14:anchorId="7DC007EB" wp14:editId="5481673C">
            <wp:extent cx="5003691" cy="3200588"/>
            <wp:effectExtent l="0" t="0" r="6985" b="0"/>
            <wp:docPr id="1170365382" name="Picture 9"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65382" name="Picture 9" descr="A screen shot of a graph&#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07306" cy="3202900"/>
                    </a:xfrm>
                    <a:prstGeom prst="rect">
                      <a:avLst/>
                    </a:prstGeom>
                    <a:noFill/>
                    <a:ln>
                      <a:noFill/>
                    </a:ln>
                  </pic:spPr>
                </pic:pic>
              </a:graphicData>
            </a:graphic>
          </wp:inline>
        </w:drawing>
      </w:r>
    </w:p>
    <w:p w:rsidR="00A044D0" w:rsidP="000D7D13" w:rsidRDefault="000D7D13" w14:paraId="1C250EBC" w14:textId="3E955902">
      <w:pPr>
        <w:pStyle w:val="Caption"/>
        <w:jc w:val="center"/>
      </w:pPr>
      <w:bookmarkStart w:name="_Ref192282149" w:id="39"/>
      <w:bookmarkStart w:name="_Toc192283712" w:id="40"/>
      <w:r>
        <w:t xml:space="preserve">Figure </w:t>
      </w:r>
      <w:r>
        <w:fldChar w:fldCharType="begin"/>
      </w:r>
      <w:r>
        <w:instrText xml:space="preserve"> SEQ Figure \* ARABIC </w:instrText>
      </w:r>
      <w:r>
        <w:fldChar w:fldCharType="separate"/>
      </w:r>
      <w:r w:rsidR="00A80A95">
        <w:rPr>
          <w:noProof/>
        </w:rPr>
        <w:t>17</w:t>
      </w:r>
      <w:r>
        <w:fldChar w:fldCharType="end"/>
      </w:r>
      <w:bookmarkEnd w:id="39"/>
      <w:r>
        <w:t>: Power -2.5V Bring Up Time</w:t>
      </w:r>
      <w:bookmarkEnd w:id="40"/>
    </w:p>
    <w:p w:rsidRPr="006F4EEA" w:rsidR="001E556D" w:rsidP="006F4EEA" w:rsidRDefault="000D7D13" w14:paraId="39A6C455" w14:textId="4615A617">
      <w:pPr>
        <w:ind w:firstLine="720"/>
        <w:jc w:val="center"/>
        <w:rPr>
          <w:i/>
          <w:iCs/>
        </w:rPr>
      </w:pPr>
      <w:r w:rsidRPr="006F4EEA">
        <w:rPr>
          <w:i/>
          <w:iCs/>
        </w:rPr>
        <w:t xml:space="preserve">Figure 17 above shows that measurement of the </w:t>
      </w:r>
      <w:r w:rsidRPr="006F4EEA" w:rsidR="006F4EEA">
        <w:rPr>
          <w:i/>
          <w:iCs/>
        </w:rPr>
        <w:t>-2.5V power lines bring up time. Its important to note that in the oscilloscope image, the time per div is 10uS.</w:t>
      </w:r>
    </w:p>
    <w:p w:rsidRPr="00761552" w:rsidR="00E173ED" w:rsidP="1E4426C1" w:rsidRDefault="7AC16A41" w14:paraId="43AFAC59" w14:textId="38EBD993">
      <w:pPr>
        <w:ind w:firstLine="720"/>
        <w:jc w:val="both"/>
      </w:pPr>
      <w:r>
        <w:fldChar w:fldCharType="begin"/>
      </w:r>
      <w:r>
        <w:instrText xml:space="preserve"> REF _Ref192282149 \h </w:instrText>
      </w:r>
      <w:r>
        <w:fldChar w:fldCharType="separate"/>
      </w:r>
      <w:r w:rsidR="1E4426C1">
        <w:t xml:space="preserve">Figure </w:t>
      </w:r>
      <w:r w:rsidRPr="1E4426C1" w:rsidR="1E4426C1">
        <w:rPr>
          <w:noProof/>
        </w:rPr>
        <w:t>17</w:t>
      </w:r>
      <w:r>
        <w:fldChar w:fldCharType="end"/>
      </w:r>
      <w:r w:rsidR="1E4426C1">
        <w:t xml:space="preserve"> above captures the bring up sequence of –2.5V power rail, measured using a single trigger on the oscilloscope. The measured bring up time &lt;10us, which aligns with the timing requirements for our analog front-end (AFE). This crucial because the bipolar ±2.5V analog supplies must be synchronized with 2^12 clock cycles of each other to ensure stable operation. Given our 2.084MHz clock frequency, this calculation means the –2.5V rail must be stabilized within 2ms of other power rails.</w:t>
      </w:r>
    </w:p>
    <w:p w:rsidRPr="00761552" w:rsidR="00E173ED" w:rsidP="1E4426C1" w:rsidRDefault="1E4426C1" w14:paraId="372F8B7E" w14:textId="3230B7C8">
      <w:pPr>
        <w:ind w:firstLine="720"/>
        <w:jc w:val="both"/>
      </w:pPr>
      <w:r>
        <w:t>This test was conducted under nominal load conditions in the design lab, confirming that the power sequencing meets design expectations. The successful demonstration of this power on behavior indicates that the power system is performing as intended, supporting further system integration.</w:t>
      </w:r>
    </w:p>
    <w:p w:rsidR="1E4426C1" w:rsidP="1E4426C1" w:rsidRDefault="1E4426C1" w14:paraId="43164946" w14:textId="17C60B8B">
      <w:pPr>
        <w:ind w:firstLine="720"/>
        <w:jc w:val="both"/>
      </w:pPr>
    </w:p>
    <w:p w:rsidR="1E4426C1" w:rsidP="1E4426C1" w:rsidRDefault="1E4426C1" w14:paraId="442E5ABA" w14:textId="1B53C68B">
      <w:pPr>
        <w:ind w:firstLine="720"/>
        <w:jc w:val="both"/>
      </w:pPr>
    </w:p>
    <w:p w:rsidR="1E4426C1" w:rsidP="1E4426C1" w:rsidRDefault="1E4426C1" w14:paraId="07E35EB9" w14:textId="6303EE5F">
      <w:pPr>
        <w:ind w:firstLine="720"/>
        <w:jc w:val="both"/>
      </w:pPr>
    </w:p>
    <w:p w:rsidR="1E4426C1" w:rsidP="1E4426C1" w:rsidRDefault="1E4426C1" w14:paraId="341F5820" w14:textId="726D126C">
      <w:pPr>
        <w:ind w:firstLine="720"/>
        <w:jc w:val="both"/>
      </w:pPr>
    </w:p>
    <w:p w:rsidR="374E4827" w:rsidP="37BEE54E" w:rsidRDefault="00761552" w14:paraId="09A71AB6" w14:textId="64AB0A1C">
      <w:pPr>
        <w:pStyle w:val="Heading2"/>
      </w:pPr>
      <w:bookmarkStart w:name="_Toc192283688" w:id="41"/>
      <w:r>
        <w:t>Analog Front End Board</w:t>
      </w:r>
      <w:bookmarkEnd w:id="41"/>
    </w:p>
    <w:p w:rsidR="004E72B5" w:rsidP="1E4426C1" w:rsidRDefault="1E4426C1" w14:paraId="4BD82CB5" w14:textId="75E00893">
      <w:pPr>
        <w:keepNext/>
      </w:pPr>
      <w:r w:rsidRPr="1E4426C1">
        <w:rPr>
          <w:b/>
          <w:bCs/>
        </w:rPr>
        <w:t>Electrical Design Details – Analog Front End</w:t>
      </w:r>
    </w:p>
    <w:p w:rsidR="004E72B5" w:rsidP="1E4426C1" w:rsidRDefault="063B28B0" w14:paraId="0BC0E53A" w14:textId="5A33046F">
      <w:pPr>
        <w:keepNext/>
        <w:ind w:firstLine="720"/>
      </w:pPr>
      <w:r>
        <w:t xml:space="preserve">The analog front-end (AFE) portion </w:t>
      </w:r>
      <w:r w:rsidR="17BC00D7">
        <w:t>acts as the nervous system, responsible for</w:t>
      </w:r>
      <w:r w:rsidR="7AC16A41">
        <w:t xml:space="preserve"> acquiring and conditioning</w:t>
      </w:r>
      <w:r>
        <w:t xml:space="preserve"> the EMG signals </w:t>
      </w:r>
      <w:r w:rsidR="1156BF7F">
        <w:t xml:space="preserve">that </w:t>
      </w:r>
      <w:r w:rsidR="7AC16A41">
        <w:t>are later interpreted by the microcontroller.</w:t>
      </w:r>
      <w:r w:rsidR="1156BF7F">
        <w:t xml:space="preserve"> </w:t>
      </w:r>
      <w:r w:rsidR="23E9B730">
        <w:t>The</w:t>
      </w:r>
      <w:r w:rsidR="1156BF7F">
        <w:t xml:space="preserve"> ADS1299</w:t>
      </w:r>
      <w:r w:rsidR="23E9B730">
        <w:t xml:space="preserve"> was chosen</w:t>
      </w:r>
      <w:r w:rsidR="2FB294BA">
        <w:t xml:space="preserve"> as it was</w:t>
      </w:r>
      <w:r w:rsidR="1156BF7F">
        <w:t xml:space="preserve"> a well</w:t>
      </w:r>
      <w:r w:rsidR="4F3EDFDF">
        <w:t>-</w:t>
      </w:r>
      <w:r w:rsidR="1156BF7F">
        <w:t xml:space="preserve">documented </w:t>
      </w:r>
      <w:r w:rsidR="4916F234">
        <w:t xml:space="preserve">IC in </w:t>
      </w:r>
      <w:r w:rsidR="7AC16A41">
        <w:t>the biomedical</w:t>
      </w:r>
      <w:r w:rsidR="4916F234">
        <w:t xml:space="preserve"> </w:t>
      </w:r>
      <w:r w:rsidR="4F3EDFDF">
        <w:t>field</w:t>
      </w:r>
      <w:r w:rsidR="7AC16A41">
        <w:t>, providing</w:t>
      </w:r>
      <w:r w:rsidR="4F3EDFDF">
        <w:t xml:space="preserve"> low-noise, high-resolution signal acquisition. </w:t>
      </w:r>
      <w:r w:rsidR="2F058FED">
        <w:t xml:space="preserve">The AFE interfaces with the </w:t>
      </w:r>
      <w:r w:rsidR="5C53C507">
        <w:t xml:space="preserve">STM32 </w:t>
      </w:r>
      <w:r w:rsidR="2F058FED">
        <w:t xml:space="preserve">microcontroller </w:t>
      </w:r>
      <w:r w:rsidR="5C53C507">
        <w:t xml:space="preserve">via a SPI communication </w:t>
      </w:r>
      <w:r w:rsidR="4BBA8C0E">
        <w:t xml:space="preserve">protocol. </w:t>
      </w:r>
      <w:r w:rsidR="63F0C851">
        <w:t xml:space="preserve">Proper decoupling and filter techniques were applied to ensure low noise </w:t>
      </w:r>
      <w:r w:rsidR="2291AC2B">
        <w:t xml:space="preserve">from power and </w:t>
      </w:r>
      <w:r w:rsidR="1E36838D">
        <w:t xml:space="preserve">the input signals. </w:t>
      </w:r>
      <w:r w:rsidR="117EEC2D">
        <w:t xml:space="preserve">With 8 input channels and a reference channel for a grounding point, </w:t>
      </w:r>
      <w:r w:rsidR="7D77E4B5">
        <w:t>all signals are filtered and processed inside the ADS1299 chip</w:t>
      </w:r>
      <w:r w:rsidR="5DC3F14E">
        <w:t>, to which the results are then fed</w:t>
      </w:r>
      <w:r w:rsidR="4692AC84">
        <w:t xml:space="preserve"> out through </w:t>
      </w:r>
      <w:r w:rsidR="0F987662">
        <w:t>an</w:t>
      </w:r>
      <w:r w:rsidR="4692AC84">
        <w:t xml:space="preserve"> SPI communication </w:t>
      </w:r>
      <w:r w:rsidR="0F987662">
        <w:t xml:space="preserve">protocol. </w:t>
      </w:r>
      <w:r w:rsidR="2B079531">
        <w:t xml:space="preserve"> </w:t>
      </w:r>
      <w:r>
        <w:br/>
      </w:r>
      <w:r>
        <w:tab/>
      </w:r>
      <w:r>
        <w:br/>
      </w:r>
      <w:r>
        <w:tab/>
      </w:r>
      <w:r w:rsidR="682BD48D">
        <w:t xml:space="preserve">The ADS1299 </w:t>
      </w:r>
      <w:r w:rsidR="52076B9D">
        <w:t xml:space="preserve">was designed with a custom PCB that follows the block </w:t>
      </w:r>
      <w:r w:rsidR="65890150">
        <w:t xml:space="preserve">diagram as shown below in </w:t>
      </w:r>
      <w:r w:rsidR="004E72B5">
        <w:rPr>
          <w:highlight w:val="yellow"/>
        </w:rPr>
        <w:fldChar w:fldCharType="begin"/>
      </w:r>
      <w:r w:rsidR="004E72B5">
        <w:instrText xml:space="preserve"> REF _Ref192282243 \h </w:instrText>
      </w:r>
      <w:r w:rsidR="004E72B5">
        <w:rPr>
          <w:highlight w:val="yellow"/>
        </w:rPr>
      </w:r>
      <w:r w:rsidR="004E72B5">
        <w:rPr>
          <w:highlight w:val="yellow"/>
        </w:rPr>
        <w:fldChar w:fldCharType="separate"/>
      </w:r>
      <w:r w:rsidR="004E72B5">
        <w:t xml:space="preserve">Figure </w:t>
      </w:r>
      <w:r w:rsidR="004E72B5">
        <w:rPr>
          <w:noProof/>
        </w:rPr>
        <w:t>18</w:t>
      </w:r>
      <w:r w:rsidR="004E72B5">
        <w:rPr>
          <w:highlight w:val="yellow"/>
        </w:rPr>
        <w:fldChar w:fldCharType="end"/>
      </w:r>
      <w:r w:rsidR="004E72B5">
        <w:t xml:space="preserve"> </w:t>
      </w:r>
      <w:r w:rsidR="65890150">
        <w:t xml:space="preserve">from the input signals to the data sent to the </w:t>
      </w:r>
      <w:r w:rsidR="05A5BCC6">
        <w:t xml:space="preserve">microcontroller.  </w:t>
      </w:r>
    </w:p>
    <w:p w:rsidR="004E72B5" w:rsidP="28E69267" w:rsidRDefault="5454A627" w14:paraId="0886D6D4" w14:textId="6342C8C2">
      <w:pPr>
        <w:keepNext/>
        <w:jc w:val="both"/>
      </w:pPr>
      <w:r>
        <w:br/>
      </w:r>
      <w:r>
        <w:rPr>
          <w:noProof/>
        </w:rPr>
        <w:drawing>
          <wp:inline distT="0" distB="0" distL="0" distR="0" wp14:anchorId="6C925ACF" wp14:editId="5D098604">
            <wp:extent cx="5943600" cy="3667125"/>
            <wp:effectExtent l="0" t="0" r="0" b="0"/>
            <wp:docPr id="576896320" name="Picture 57689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896320"/>
                    <pic:cNvPicPr/>
                  </pic:nvPicPr>
                  <pic:blipFill>
                    <a:blip r:embed="rId36">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inline>
        </w:drawing>
      </w:r>
    </w:p>
    <w:p w:rsidR="004E72B5" w:rsidP="004E72B5" w:rsidRDefault="004E72B5" w14:paraId="37EC29AE" w14:textId="7FDADC1D">
      <w:pPr>
        <w:pStyle w:val="Caption"/>
      </w:pPr>
      <w:bookmarkStart w:name="_Ref192282243" w:id="42"/>
      <w:bookmarkStart w:name="_Toc192283713" w:id="43"/>
      <w:r>
        <w:t xml:space="preserve">Figure </w:t>
      </w:r>
      <w:r>
        <w:fldChar w:fldCharType="begin"/>
      </w:r>
      <w:r>
        <w:instrText xml:space="preserve"> SEQ Figure \* ARABIC </w:instrText>
      </w:r>
      <w:r>
        <w:fldChar w:fldCharType="separate"/>
      </w:r>
      <w:r w:rsidR="00A80A95">
        <w:rPr>
          <w:noProof/>
        </w:rPr>
        <w:t>18</w:t>
      </w:r>
      <w:r>
        <w:fldChar w:fldCharType="end"/>
      </w:r>
      <w:bookmarkEnd w:id="42"/>
      <w:r>
        <w:t>: AFE PCB Simple Block Diagram</w:t>
      </w:r>
      <w:bookmarkEnd w:id="43"/>
    </w:p>
    <w:p w:rsidR="78257597" w:rsidP="004E72B5" w:rsidRDefault="004E72B5" w14:paraId="51165B07" w14:textId="6424B5CF">
      <w:pPr>
        <w:ind w:firstLine="720"/>
        <w:jc w:val="center"/>
        <w:rPr>
          <w:i/>
          <w:iCs/>
        </w:rPr>
      </w:pPr>
      <w:r>
        <w:rPr>
          <w:i/>
          <w:iCs/>
        </w:rPr>
        <w:t>Figure 18 above shows the b</w:t>
      </w:r>
      <w:r w:rsidRPr="5454A627" w:rsidR="5454A627">
        <w:rPr>
          <w:i/>
          <w:iCs/>
        </w:rPr>
        <w:t xml:space="preserve">lock </w:t>
      </w:r>
      <w:r>
        <w:rPr>
          <w:i/>
          <w:iCs/>
        </w:rPr>
        <w:t>d</w:t>
      </w:r>
      <w:r w:rsidRPr="5454A627" w:rsidR="5454A627">
        <w:rPr>
          <w:i/>
          <w:iCs/>
        </w:rPr>
        <w:t xml:space="preserve">iagram representation of the AFE PCB, </w:t>
      </w:r>
      <w:r w:rsidRPr="2D1699D9" w:rsidR="2D1699D9">
        <w:rPr>
          <w:i/>
          <w:iCs/>
        </w:rPr>
        <w:t xml:space="preserve">from input, the processing, and the </w:t>
      </w:r>
      <w:r w:rsidRPr="0616AD41" w:rsidR="0616AD41">
        <w:rPr>
          <w:i/>
          <w:iCs/>
        </w:rPr>
        <w:t>output</w:t>
      </w:r>
    </w:p>
    <w:p w:rsidR="2C3F9ED6" w:rsidP="2C3F9ED6" w:rsidRDefault="2C3F9ED6" w14:paraId="2FD8DA8F" w14:textId="151FC69E">
      <w:pPr>
        <w:ind w:firstLine="720"/>
        <w:jc w:val="center"/>
        <w:rPr>
          <w:i/>
          <w:iCs/>
        </w:rPr>
      </w:pPr>
    </w:p>
    <w:p w:rsidR="2C3F9ED6" w:rsidP="2C3F9ED6" w:rsidRDefault="2C3F9ED6" w14:paraId="082700AC" w14:textId="539ED8C1">
      <w:pPr>
        <w:ind w:firstLine="720"/>
        <w:jc w:val="center"/>
        <w:rPr>
          <w:i/>
          <w:iCs/>
        </w:rPr>
      </w:pPr>
    </w:p>
    <w:p w:rsidR="2C3F9ED6" w:rsidP="2C3F9ED6" w:rsidRDefault="2C3F9ED6" w14:paraId="508358C1" w14:textId="45630615">
      <w:pPr>
        <w:ind w:firstLine="720"/>
        <w:jc w:val="center"/>
        <w:rPr>
          <w:i/>
          <w:iCs/>
        </w:rPr>
      </w:pPr>
    </w:p>
    <w:p w:rsidR="374E4827" w:rsidP="4B3EED28" w:rsidRDefault="45F8E942" w14:paraId="7AA41CD1" w14:textId="4B4649E2">
      <w:pPr>
        <w:ind w:firstLine="720"/>
      </w:pPr>
      <w:r>
        <w:t xml:space="preserve">Below </w:t>
      </w:r>
      <w:r w:rsidR="7AC16A41">
        <w:t xml:space="preserve">in </w:t>
      </w:r>
      <w:r w:rsidR="007C1E70">
        <w:fldChar w:fldCharType="begin"/>
      </w:r>
      <w:r w:rsidR="007C1E70">
        <w:instrText xml:space="preserve"> REF _Ref192282403 \h </w:instrText>
      </w:r>
      <w:r w:rsidR="007C1E70">
        <w:fldChar w:fldCharType="separate"/>
      </w:r>
      <w:r w:rsidR="007C1E70">
        <w:t xml:space="preserve">Figure </w:t>
      </w:r>
      <w:r w:rsidR="007C1E70">
        <w:rPr>
          <w:noProof/>
        </w:rPr>
        <w:t>19</w:t>
      </w:r>
      <w:r w:rsidR="007C1E70">
        <w:fldChar w:fldCharType="end"/>
      </w:r>
      <w:r w:rsidR="007C1E70">
        <w:t xml:space="preserve">, </w:t>
      </w:r>
      <w:r w:rsidR="007C1E70">
        <w:fldChar w:fldCharType="begin"/>
      </w:r>
      <w:r w:rsidR="007C1E70">
        <w:instrText xml:space="preserve"> REF _Ref192282404 \h </w:instrText>
      </w:r>
      <w:r w:rsidR="007C1E70">
        <w:fldChar w:fldCharType="separate"/>
      </w:r>
      <w:r w:rsidR="007C1E70">
        <w:t xml:space="preserve">Figure </w:t>
      </w:r>
      <w:r w:rsidR="007C1E70">
        <w:rPr>
          <w:noProof/>
        </w:rPr>
        <w:t>20</w:t>
      </w:r>
      <w:r w:rsidR="007C1E70">
        <w:fldChar w:fldCharType="end"/>
      </w:r>
      <w:r w:rsidR="007C1E70">
        <w:t xml:space="preserve">, </w:t>
      </w:r>
      <w:r w:rsidR="007C1E70">
        <w:fldChar w:fldCharType="begin"/>
      </w:r>
      <w:r w:rsidR="007C1E70">
        <w:instrText xml:space="preserve"> REF _Ref192282405 \h </w:instrText>
      </w:r>
      <w:r w:rsidR="007C1E70">
        <w:fldChar w:fldCharType="separate"/>
      </w:r>
      <w:r w:rsidR="007C1E70">
        <w:t xml:space="preserve">Figure </w:t>
      </w:r>
      <w:r w:rsidR="007C1E70">
        <w:rPr>
          <w:noProof/>
        </w:rPr>
        <w:t>21</w:t>
      </w:r>
      <w:r w:rsidR="007C1E70">
        <w:fldChar w:fldCharType="end"/>
      </w:r>
      <w:r>
        <w:t xml:space="preserve">is </w:t>
      </w:r>
      <w:r w:rsidR="786EAA74">
        <w:t>the</w:t>
      </w:r>
      <w:r>
        <w:t xml:space="preserve"> full schematic of the </w:t>
      </w:r>
      <w:r w:rsidR="13FF92AD">
        <w:t>ADS1299</w:t>
      </w:r>
      <w:r w:rsidR="7AC16A41">
        <w:t xml:space="preserve">. The next two figures, </w:t>
      </w:r>
      <w:r w:rsidRPr="007C1E70" w:rsidR="007C1E70">
        <w:fldChar w:fldCharType="begin"/>
      </w:r>
      <w:r w:rsidRPr="007C1E70" w:rsidR="007C1E70">
        <w:instrText xml:space="preserve"> REF _Ref192282421 \h  \* MERGEFORMAT </w:instrText>
      </w:r>
      <w:r w:rsidRPr="007C1E70" w:rsidR="007C1E70">
        <w:fldChar w:fldCharType="separate"/>
      </w:r>
      <w:r w:rsidRPr="007C1E70" w:rsidR="007C1E70">
        <w:t xml:space="preserve">Figure </w:t>
      </w:r>
      <w:r w:rsidRPr="007C1E70" w:rsidR="007C1E70">
        <w:rPr>
          <w:noProof/>
        </w:rPr>
        <w:t>22</w:t>
      </w:r>
      <w:r w:rsidRPr="007C1E70" w:rsidR="007C1E70">
        <w:fldChar w:fldCharType="end"/>
      </w:r>
      <w:r w:rsidR="007C1E70">
        <w:t xml:space="preserve"> </w:t>
      </w:r>
      <w:r w:rsidRPr="007C1E70" w:rsidR="007C1E70">
        <w:t xml:space="preserve">and </w:t>
      </w:r>
      <w:r w:rsidR="007C1E70">
        <w:rPr>
          <w:highlight w:val="yellow"/>
        </w:rPr>
        <w:fldChar w:fldCharType="begin"/>
      </w:r>
      <w:r w:rsidR="007C1E70">
        <w:rPr>
          <w:highlight w:val="yellow"/>
        </w:rPr>
        <w:instrText xml:space="preserve"> REF _Ref192282422 \h </w:instrText>
      </w:r>
      <w:r w:rsidR="007C1E70">
        <w:rPr>
          <w:highlight w:val="yellow"/>
        </w:rPr>
      </w:r>
      <w:r w:rsidR="007C1E70">
        <w:rPr>
          <w:highlight w:val="yellow"/>
        </w:rPr>
        <w:fldChar w:fldCharType="separate"/>
      </w:r>
      <w:r w:rsidR="007C1E70">
        <w:t xml:space="preserve">Figure </w:t>
      </w:r>
      <w:r w:rsidR="007C1E70">
        <w:rPr>
          <w:noProof/>
        </w:rPr>
        <w:t>23</w:t>
      </w:r>
      <w:r w:rsidR="007C1E70">
        <w:rPr>
          <w:highlight w:val="yellow"/>
        </w:rPr>
        <w:fldChar w:fldCharType="end"/>
      </w:r>
      <w:r w:rsidR="6E3A7E88">
        <w:t>,</w:t>
      </w:r>
      <w:r w:rsidR="7AC16A41">
        <w:t xml:space="preserve"> are the layouts of the board, with the first showcasing every component and </w:t>
      </w:r>
      <w:r w:rsidR="17BC00D7">
        <w:t>its</w:t>
      </w:r>
      <w:r w:rsidR="7AC16A41">
        <w:t xml:space="preserve"> traces, and the second giving an easier follow-up of just the components.</w:t>
      </w:r>
    </w:p>
    <w:p w:rsidR="266A658B" w:rsidP="2C3F9ED6" w:rsidRDefault="266A658B" w14:paraId="75DB647F" w14:textId="76167621">
      <w:pPr>
        <w:ind w:firstLine="720"/>
        <w:jc w:val="center"/>
        <w:rPr>
          <w:i/>
          <w:iCs/>
        </w:rPr>
      </w:pPr>
    </w:p>
    <w:p w:rsidR="007C1E70" w:rsidP="2C3F9ED6" w:rsidRDefault="007C1E70" w14:paraId="5DA7D8C9" w14:textId="2ADFD8C3">
      <w:r>
        <w:rPr>
          <w:noProof/>
        </w:rPr>
        <w:drawing>
          <wp:anchor distT="0" distB="0" distL="114300" distR="114300" simplePos="0" relativeHeight="251658249" behindDoc="0" locked="0" layoutInCell="1" allowOverlap="1" wp14:anchorId="60BDE2AE" wp14:editId="12747C63">
            <wp:simplePos x="0" y="0"/>
            <wp:positionH relativeFrom="column">
              <wp:posOffset>-480695</wp:posOffset>
            </wp:positionH>
            <wp:positionV relativeFrom="paragraph">
              <wp:posOffset>925830</wp:posOffset>
            </wp:positionV>
            <wp:extent cx="6960870" cy="5399405"/>
            <wp:effectExtent l="0" t="0" r="0" b="0"/>
            <wp:wrapSquare wrapText="bothSides"/>
            <wp:docPr id="806143794" name="Picture 21783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836897"/>
                    <pic:cNvPicPr/>
                  </pic:nvPicPr>
                  <pic:blipFill>
                    <a:blip r:embed="rId37">
                      <a:extLst>
                        <a:ext uri="{28A0092B-C50C-407E-A947-70E740481C1C}">
                          <a14:useLocalDpi xmlns:a14="http://schemas.microsoft.com/office/drawing/2010/main" val="0"/>
                        </a:ext>
                      </a:extLst>
                    </a:blip>
                    <a:stretch>
                      <a:fillRect/>
                    </a:stretch>
                  </pic:blipFill>
                  <pic:spPr>
                    <a:xfrm>
                      <a:off x="0" y="0"/>
                      <a:ext cx="6960870" cy="5399405"/>
                    </a:xfrm>
                    <a:prstGeom prst="rect">
                      <a:avLst/>
                    </a:prstGeom>
                  </pic:spPr>
                </pic:pic>
              </a:graphicData>
            </a:graphic>
            <wp14:sizeRelH relativeFrom="margin">
              <wp14:pctWidth>0</wp14:pctWidth>
            </wp14:sizeRelH>
            <wp14:sizeRelV relativeFrom="margin">
              <wp14:pctHeight>0</wp14:pctHeight>
            </wp14:sizeRelV>
          </wp:anchor>
        </w:drawing>
      </w:r>
    </w:p>
    <w:p w:rsidR="007C1E70" w:rsidP="007C1E70" w:rsidRDefault="007C1E70" w14:paraId="0B348C83" w14:textId="460E3ADE">
      <w:pPr>
        <w:pStyle w:val="Caption"/>
      </w:pPr>
      <w:bookmarkStart w:name="_Ref192282403" w:id="44"/>
      <w:bookmarkStart w:name="_Toc192283714" w:id="45"/>
      <w:r>
        <w:t xml:space="preserve">Figure </w:t>
      </w:r>
      <w:r>
        <w:fldChar w:fldCharType="begin"/>
      </w:r>
      <w:r>
        <w:instrText xml:space="preserve"> SEQ Figure \* ARABIC </w:instrText>
      </w:r>
      <w:r>
        <w:fldChar w:fldCharType="separate"/>
      </w:r>
      <w:r w:rsidR="00A80A95">
        <w:rPr>
          <w:noProof/>
        </w:rPr>
        <w:t>19</w:t>
      </w:r>
      <w:r>
        <w:fldChar w:fldCharType="end"/>
      </w:r>
      <w:bookmarkEnd w:id="44"/>
      <w:r>
        <w:t>: AFE PCB Schematic Power &amp; I/O</w:t>
      </w:r>
      <w:bookmarkEnd w:id="45"/>
    </w:p>
    <w:p w:rsidR="374E4827" w:rsidP="007C1E70" w:rsidRDefault="007C1E70" w14:paraId="115618A8" w14:textId="58AF452F">
      <w:pPr>
        <w:jc w:val="center"/>
        <w:rPr>
          <w:i/>
        </w:rPr>
      </w:pPr>
      <w:r>
        <w:rPr>
          <w:i/>
          <w:iCs/>
        </w:rPr>
        <w:t xml:space="preserve">Figure 19 is the </w:t>
      </w:r>
      <w:r w:rsidRPr="2CFDC25B" w:rsidR="2CFDC25B">
        <w:rPr>
          <w:i/>
          <w:iCs/>
        </w:rPr>
        <w:t xml:space="preserve"> schematic of ADS1299, Power, and </w:t>
      </w:r>
      <w:r w:rsidRPr="6A5EFFFE" w:rsidR="6A5EFFFE">
        <w:rPr>
          <w:i/>
          <w:iCs/>
        </w:rPr>
        <w:t>Input related components and wirings for the layout</w:t>
      </w:r>
    </w:p>
    <w:p w:rsidR="007C1E70" w:rsidP="007C1E70" w:rsidRDefault="75BFC23C" w14:paraId="285BA5DB" w14:textId="112CBC23">
      <w:pPr>
        <w:keepNext/>
      </w:pPr>
      <w:r>
        <w:rPr>
          <w:noProof/>
        </w:rPr>
        <w:drawing>
          <wp:inline distT="0" distB="0" distL="0" distR="0" wp14:anchorId="3C93FCC1" wp14:editId="20BFE32F">
            <wp:extent cx="5943600" cy="3400425"/>
            <wp:effectExtent l="0" t="0" r="0" b="0"/>
            <wp:docPr id="552230970" name="Picture 552230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230970"/>
                    <pic:cNvPicPr/>
                  </pic:nvPicPr>
                  <pic:blipFill>
                    <a:blip r:embed="rId38">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rsidR="007C1E70" w:rsidP="007C1E70" w:rsidRDefault="007C1E70" w14:paraId="5A61495C" w14:textId="41DB603F">
      <w:pPr>
        <w:pStyle w:val="Caption"/>
      </w:pPr>
      <w:bookmarkStart w:name="_Ref192282404" w:id="46"/>
      <w:bookmarkStart w:name="_Toc192283715" w:id="47"/>
      <w:r>
        <w:t xml:space="preserve">Figure </w:t>
      </w:r>
      <w:r>
        <w:fldChar w:fldCharType="begin"/>
      </w:r>
      <w:r>
        <w:instrText xml:space="preserve"> SEQ Figure \* ARABIC </w:instrText>
      </w:r>
      <w:r>
        <w:fldChar w:fldCharType="separate"/>
      </w:r>
      <w:r w:rsidR="00A80A95">
        <w:rPr>
          <w:noProof/>
        </w:rPr>
        <w:t>20</w:t>
      </w:r>
      <w:r>
        <w:fldChar w:fldCharType="end"/>
      </w:r>
      <w:bookmarkEnd w:id="46"/>
      <w:r>
        <w:t xml:space="preserve">: </w:t>
      </w:r>
      <w:r w:rsidRPr="007A0EED">
        <w:t>AFE PCB Schematic</w:t>
      </w:r>
      <w:r>
        <w:t xml:space="preserve"> Output Items</w:t>
      </w:r>
      <w:bookmarkEnd w:id="47"/>
    </w:p>
    <w:p w:rsidR="007C1E70" w:rsidP="007C1E70" w:rsidRDefault="75BFC23C" w14:paraId="569AA94D" w14:textId="55D59F0A">
      <w:pPr>
        <w:keepNext/>
      </w:pPr>
      <w:r>
        <w:rPr>
          <w:noProof/>
        </w:rPr>
        <w:drawing>
          <wp:inline distT="0" distB="0" distL="0" distR="0" wp14:anchorId="3D736156" wp14:editId="00D85EE2">
            <wp:extent cx="5943600" cy="4095750"/>
            <wp:effectExtent l="0" t="0" r="0" b="0"/>
            <wp:docPr id="925773928" name="Picture 92577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773928"/>
                    <pic:cNvPicPr/>
                  </pic:nvPicPr>
                  <pic:blipFill>
                    <a:blip r:embed="rId39">
                      <a:extLst>
                        <a:ext uri="{28A0092B-C50C-407E-A947-70E740481C1C}">
                          <a14:useLocalDpi xmlns:a14="http://schemas.microsoft.com/office/drawing/2010/main" val="0"/>
                        </a:ext>
                      </a:extLst>
                    </a:blip>
                    <a:stretch>
                      <a:fillRect/>
                    </a:stretch>
                  </pic:blipFill>
                  <pic:spPr>
                    <a:xfrm>
                      <a:off x="0" y="0"/>
                      <a:ext cx="5943600" cy="4095750"/>
                    </a:xfrm>
                    <a:prstGeom prst="rect">
                      <a:avLst/>
                    </a:prstGeom>
                  </pic:spPr>
                </pic:pic>
              </a:graphicData>
            </a:graphic>
          </wp:inline>
        </w:drawing>
      </w:r>
    </w:p>
    <w:p w:rsidR="007C1E70" w:rsidP="007C1E70" w:rsidRDefault="007C1E70" w14:paraId="065DD88D" w14:textId="25963963">
      <w:pPr>
        <w:pStyle w:val="Caption"/>
      </w:pPr>
      <w:bookmarkStart w:name="_Ref192282405" w:id="48"/>
      <w:bookmarkStart w:name="_Toc192283716" w:id="49"/>
      <w:r>
        <w:t xml:space="preserve">Figure </w:t>
      </w:r>
      <w:r>
        <w:fldChar w:fldCharType="begin"/>
      </w:r>
      <w:r>
        <w:instrText xml:space="preserve"> SEQ Figure \* ARABIC </w:instrText>
      </w:r>
      <w:r>
        <w:fldChar w:fldCharType="separate"/>
      </w:r>
      <w:r w:rsidR="00A80A95">
        <w:rPr>
          <w:noProof/>
        </w:rPr>
        <w:t>21</w:t>
      </w:r>
      <w:r>
        <w:fldChar w:fldCharType="end"/>
      </w:r>
      <w:bookmarkEnd w:id="48"/>
      <w:r>
        <w:t xml:space="preserve">: </w:t>
      </w:r>
      <w:r w:rsidRPr="00CD793D">
        <w:t>AFE PCB Schematic</w:t>
      </w:r>
      <w:r>
        <w:t xml:space="preserve"> Decoupling &amp; Passives</w:t>
      </w:r>
      <w:bookmarkEnd w:id="49"/>
    </w:p>
    <w:p w:rsidR="17AF960D" w:rsidP="17AF960D" w:rsidRDefault="17AF960D" w14:paraId="1344674C" w14:textId="5C945388">
      <w:pPr>
        <w:pStyle w:val="Heading2"/>
      </w:pPr>
    </w:p>
    <w:p w:rsidR="007C1E70" w:rsidP="007C1E70" w:rsidRDefault="25D645A7" w14:paraId="2F17E198" w14:textId="7B3B6F0F">
      <w:pPr>
        <w:keepNext/>
      </w:pPr>
      <w:r>
        <w:rPr>
          <w:noProof/>
        </w:rPr>
        <w:drawing>
          <wp:inline distT="0" distB="0" distL="0" distR="0" wp14:anchorId="30A7B502" wp14:editId="61975871">
            <wp:extent cx="5943600" cy="5629275"/>
            <wp:effectExtent l="0" t="0" r="0" b="0"/>
            <wp:docPr id="2030718334" name="Picture 203071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7183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5629275"/>
                    </a:xfrm>
                    <a:prstGeom prst="rect">
                      <a:avLst/>
                    </a:prstGeom>
                  </pic:spPr>
                </pic:pic>
              </a:graphicData>
            </a:graphic>
          </wp:inline>
        </w:drawing>
      </w:r>
    </w:p>
    <w:p w:rsidR="007C1E70" w:rsidP="007C1E70" w:rsidRDefault="007C1E70" w14:paraId="423640E9" w14:textId="44642AC8">
      <w:pPr>
        <w:pStyle w:val="Caption"/>
      </w:pPr>
      <w:bookmarkStart w:name="_Ref192282421" w:id="50"/>
      <w:bookmarkStart w:name="_Toc192283717" w:id="51"/>
      <w:r>
        <w:t xml:space="preserve">Figure </w:t>
      </w:r>
      <w:r>
        <w:fldChar w:fldCharType="begin"/>
      </w:r>
      <w:r>
        <w:instrText xml:space="preserve"> SEQ Figure \* ARABIC </w:instrText>
      </w:r>
      <w:r>
        <w:fldChar w:fldCharType="separate"/>
      </w:r>
      <w:r w:rsidR="00A80A95">
        <w:rPr>
          <w:noProof/>
        </w:rPr>
        <w:t>22</w:t>
      </w:r>
      <w:r>
        <w:fldChar w:fldCharType="end"/>
      </w:r>
      <w:bookmarkEnd w:id="50"/>
      <w:r>
        <w:t xml:space="preserve">: </w:t>
      </w:r>
      <w:r w:rsidRPr="00A80F05">
        <w:t xml:space="preserve">AFE PCB </w:t>
      </w:r>
      <w:r>
        <w:t>Circuit Side View</w:t>
      </w:r>
      <w:bookmarkEnd w:id="51"/>
    </w:p>
    <w:p w:rsidR="7AC16A41" w:rsidP="007C1E70" w:rsidRDefault="007C1E70" w14:paraId="08ACAD34" w14:textId="0E9C5F5B">
      <w:pPr>
        <w:jc w:val="center"/>
        <w:rPr>
          <w:i/>
        </w:rPr>
      </w:pPr>
      <w:r>
        <w:rPr>
          <w:i/>
          <w:iCs/>
        </w:rPr>
        <w:t>Figure 22 shows a</w:t>
      </w:r>
      <w:r w:rsidRPr="27161675" w:rsidR="27161675">
        <w:rPr>
          <w:i/>
          <w:iCs/>
        </w:rPr>
        <w:t>ll layers of the board except the ground, including top, bottom, and power. These give bottom, top, and power traces to show all routes.</w:t>
      </w:r>
    </w:p>
    <w:p w:rsidR="17BC00D7" w:rsidP="25D645A7" w:rsidRDefault="17BC00D7" w14:paraId="38D61AA1" w14:textId="6A64DB36">
      <w:pPr>
        <w:rPr>
          <w:i/>
        </w:rPr>
      </w:pPr>
    </w:p>
    <w:p w:rsidR="007C1E70" w:rsidP="007C1E70" w:rsidRDefault="25D645A7" w14:paraId="520BE694" w14:textId="53D5510F">
      <w:pPr>
        <w:keepNext/>
      </w:pPr>
      <w:r>
        <w:rPr>
          <w:noProof/>
        </w:rPr>
        <w:drawing>
          <wp:inline distT="0" distB="0" distL="0" distR="0" wp14:anchorId="2C0EFAC3" wp14:editId="1C0E09B6">
            <wp:extent cx="5943600" cy="5686425"/>
            <wp:effectExtent l="0" t="0" r="0" b="0"/>
            <wp:docPr id="342048763" name="Picture 197170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70049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5686425"/>
                    </a:xfrm>
                    <a:prstGeom prst="rect">
                      <a:avLst/>
                    </a:prstGeom>
                  </pic:spPr>
                </pic:pic>
              </a:graphicData>
            </a:graphic>
          </wp:inline>
        </w:drawing>
      </w:r>
    </w:p>
    <w:p w:rsidR="007C1E70" w:rsidP="007C1E70" w:rsidRDefault="007C1E70" w14:paraId="2D99AA83" w14:textId="0930F461">
      <w:pPr>
        <w:pStyle w:val="Caption"/>
      </w:pPr>
      <w:bookmarkStart w:name="_Ref192282422" w:id="52"/>
      <w:bookmarkStart w:name="_Toc192283718" w:id="53"/>
      <w:r>
        <w:t xml:space="preserve">Figure </w:t>
      </w:r>
      <w:r>
        <w:fldChar w:fldCharType="begin"/>
      </w:r>
      <w:r>
        <w:instrText xml:space="preserve"> SEQ Figure \* ARABIC </w:instrText>
      </w:r>
      <w:r>
        <w:fldChar w:fldCharType="separate"/>
      </w:r>
      <w:r w:rsidR="00A80A95">
        <w:rPr>
          <w:noProof/>
        </w:rPr>
        <w:t>23</w:t>
      </w:r>
      <w:r>
        <w:fldChar w:fldCharType="end"/>
      </w:r>
      <w:bookmarkEnd w:id="52"/>
      <w:r>
        <w:t xml:space="preserve">: </w:t>
      </w:r>
      <w:r w:rsidRPr="00C80E04">
        <w:t xml:space="preserve">AFE PCB </w:t>
      </w:r>
      <w:r>
        <w:t>Component Side View</w:t>
      </w:r>
      <w:bookmarkEnd w:id="53"/>
    </w:p>
    <w:p w:rsidR="25D645A7" w:rsidP="112326CD" w:rsidRDefault="112326CD" w14:paraId="0E24712C" w14:textId="2560935D">
      <w:pPr>
        <w:jc w:val="center"/>
        <w:rPr>
          <w:i/>
          <w:iCs/>
        </w:rPr>
      </w:pPr>
      <w:r w:rsidRPr="112326CD">
        <w:rPr>
          <w:i/>
          <w:iCs/>
        </w:rPr>
        <w:t>Figure 23 above shows the board without top layer traces to better visualize all the components and the large power routes.</w:t>
      </w:r>
    </w:p>
    <w:p w:rsidR="112326CD" w:rsidP="112326CD" w:rsidRDefault="112326CD" w14:paraId="5FC02F91" w14:textId="47ED6562">
      <w:pPr>
        <w:rPr>
          <w:b/>
          <w:bCs/>
        </w:rPr>
      </w:pPr>
    </w:p>
    <w:p w:rsidR="112326CD" w:rsidP="112326CD" w:rsidRDefault="112326CD" w14:paraId="2FEF5512" w14:textId="624EF16E">
      <w:pPr>
        <w:rPr>
          <w:b/>
          <w:bCs/>
        </w:rPr>
      </w:pPr>
    </w:p>
    <w:p w:rsidR="112326CD" w:rsidP="112326CD" w:rsidRDefault="112326CD" w14:paraId="2D8FC889" w14:textId="4D9AAF5C">
      <w:pPr>
        <w:rPr>
          <w:b/>
          <w:bCs/>
        </w:rPr>
      </w:pPr>
    </w:p>
    <w:p w:rsidR="112326CD" w:rsidP="112326CD" w:rsidRDefault="112326CD" w14:paraId="7C94BF87" w14:textId="5A4ED758">
      <w:pPr>
        <w:rPr>
          <w:b/>
          <w:bCs/>
        </w:rPr>
      </w:pPr>
    </w:p>
    <w:p w:rsidR="112326CD" w:rsidP="112326CD" w:rsidRDefault="112326CD" w14:paraId="3FF7D80F" w14:textId="453C9624">
      <w:pPr>
        <w:rPr>
          <w:b/>
          <w:bCs/>
        </w:rPr>
      </w:pPr>
    </w:p>
    <w:p w:rsidR="7AC16A41" w:rsidP="58EF0CCB" w:rsidRDefault="58EF0CCB" w14:paraId="56BE2E27" w14:textId="3FA509C9">
      <w:pPr>
        <w:rPr>
          <w:b/>
          <w:bCs/>
        </w:rPr>
      </w:pPr>
      <w:r w:rsidRPr="58EF0CCB">
        <w:rPr>
          <w:b/>
          <w:bCs/>
        </w:rPr>
        <w:t>Input/Output</w:t>
      </w:r>
    </w:p>
    <w:p w:rsidR="7AC16A41" w:rsidP="58EF0CCB" w:rsidRDefault="58EF0CCB" w14:paraId="32DF5989" w14:textId="729E92BA">
      <w:pPr>
        <w:ind w:firstLine="720"/>
      </w:pPr>
      <w:r>
        <w:t>Shown on the left side of our layout and final design figures</w:t>
      </w:r>
      <w:r w:rsidR="6E3A7E88">
        <w:t xml:space="preserve"> </w:t>
      </w:r>
      <w:r w:rsidR="395D95D4">
        <w:t>(</w:t>
      </w:r>
      <w:r w:rsidR="007C1E70">
        <w:fldChar w:fldCharType="begin"/>
      </w:r>
      <w:r w:rsidR="007C1E70">
        <w:instrText xml:space="preserve"> REF _Ref192282421 \h </w:instrText>
      </w:r>
      <w:r w:rsidR="007C1E70">
        <w:fldChar w:fldCharType="separate"/>
      </w:r>
      <w:r w:rsidR="007C1E70">
        <w:t xml:space="preserve">Figure </w:t>
      </w:r>
      <w:r w:rsidR="007C1E70">
        <w:rPr>
          <w:noProof/>
        </w:rPr>
        <w:t>22</w:t>
      </w:r>
      <w:r w:rsidR="007C1E70">
        <w:fldChar w:fldCharType="end"/>
      </w:r>
      <w:r w:rsidR="007C1E70">
        <w:t xml:space="preserve"> and </w:t>
      </w:r>
      <w:r w:rsidR="007C1E70">
        <w:fldChar w:fldCharType="begin"/>
      </w:r>
      <w:r w:rsidR="007C1E70">
        <w:instrText xml:space="preserve"> REF _Ref192282422 \h </w:instrText>
      </w:r>
      <w:r w:rsidR="007C1E70">
        <w:fldChar w:fldCharType="separate"/>
      </w:r>
      <w:r w:rsidR="007C1E70">
        <w:t xml:space="preserve">Figure </w:t>
      </w:r>
      <w:r w:rsidR="007C1E70">
        <w:rPr>
          <w:noProof/>
        </w:rPr>
        <w:t>23</w:t>
      </w:r>
      <w:r w:rsidR="007C1E70">
        <w:fldChar w:fldCharType="end"/>
      </w:r>
      <w:r w:rsidR="395D95D4">
        <w:t>),</w:t>
      </w:r>
      <w:r>
        <w:t xml:space="preserve"> we see J6 with 36 headers meant to act as the input terminals for the positive and negative leads for each EMG signal being inputted to the ADS1299. Before they enter the ADS, they go through an RC filter for noise reduction. JP25 holds the terminal for the reference and bias electrode placement. We are currently using the reference only, unless we determine with more testing that bias gives a cleaner result with a specific configuration of the RC configuration below JP1 near the top. JP6, JP7, and JP8 connect to the amplifiers U4 and U11 for the Bias Electrode configuration. </w:t>
      </w:r>
    </w:p>
    <w:p w:rsidR="7AC16A41" w:rsidP="58EF0CCB" w:rsidRDefault="58EF0CCB" w14:paraId="2DD207FD" w14:textId="5D556CE3">
      <w:pPr>
        <w:ind w:firstLine="720"/>
      </w:pPr>
      <w:r>
        <w:t xml:space="preserve"> On the bottom right, there is J3 with a variety of headers. Although only the SPI lines are used, the rest of the I2C and other ports were connected in case other testing was necessary if the SPI lines somehow failed.  JP21, JP22, and JP23 all have jumpers to enable the headers at J3 to be used without being set to 0. JP5 acted as additional GPIO pins in case they were needed, with JP5 as a physical power-down portion that would be activated with a jumper.</w:t>
      </w:r>
    </w:p>
    <w:p w:rsidR="7AC16A41" w:rsidP="58EF0CCB" w:rsidRDefault="58EF0CCB" w14:paraId="64D6F2CC" w14:textId="3D4AD481">
      <w:pPr>
        <w:rPr>
          <w:b/>
          <w:bCs/>
        </w:rPr>
      </w:pPr>
      <w:r w:rsidRPr="58EF0CCB">
        <w:rPr>
          <w:b/>
          <w:bCs/>
        </w:rPr>
        <w:t>Power</w:t>
      </w:r>
    </w:p>
    <w:p w:rsidR="7AC16A41" w:rsidP="7AC16A41" w:rsidRDefault="58EF0CCB" w14:paraId="1F4CEC62" w14:textId="37238B67">
      <w:r>
        <w:t>At the top of the board</w:t>
      </w:r>
      <w:r w:rsidR="521FCDA5">
        <w:t xml:space="preserve"> (</w:t>
      </w:r>
      <w:r w:rsidR="007C1E70">
        <w:t>(</w:t>
      </w:r>
      <w:r w:rsidR="007C1E70">
        <w:fldChar w:fldCharType="begin"/>
      </w:r>
      <w:r w:rsidR="007C1E70">
        <w:instrText xml:space="preserve"> REF _Ref192282421 \h </w:instrText>
      </w:r>
      <w:r w:rsidR="007C1E70">
        <w:fldChar w:fldCharType="separate"/>
      </w:r>
      <w:r w:rsidR="007C1E70">
        <w:t xml:space="preserve">Figure </w:t>
      </w:r>
      <w:r w:rsidR="007C1E70">
        <w:rPr>
          <w:noProof/>
        </w:rPr>
        <w:t>22</w:t>
      </w:r>
      <w:r w:rsidR="007C1E70">
        <w:fldChar w:fldCharType="end"/>
      </w:r>
      <w:r w:rsidR="007C1E70">
        <w:t xml:space="preserve"> and </w:t>
      </w:r>
      <w:r w:rsidR="007C1E70">
        <w:fldChar w:fldCharType="begin"/>
      </w:r>
      <w:r w:rsidR="007C1E70">
        <w:instrText xml:space="preserve"> REF _Ref192282422 \h </w:instrText>
      </w:r>
      <w:r w:rsidR="007C1E70">
        <w:fldChar w:fldCharType="separate"/>
      </w:r>
      <w:r w:rsidR="007C1E70">
        <w:t xml:space="preserve">Figure </w:t>
      </w:r>
      <w:r w:rsidR="007C1E70">
        <w:rPr>
          <w:noProof/>
        </w:rPr>
        <w:t>23</w:t>
      </w:r>
      <w:r w:rsidR="007C1E70">
        <w:fldChar w:fldCharType="end"/>
      </w:r>
      <w:r w:rsidR="41289645">
        <w:t>),</w:t>
      </w:r>
      <w:r>
        <w:t xml:space="preserve"> J2 and J9 are two screw terminals that take in power from our power management boards. J2 is responsible for the analog voltage +2.5 AVDD line and the –2.5 AVSS line. J9 takes the digital voltage +3.3V DVDD and the digital ground. The analog ground pin for AVDD and AVSS is provided next to J9 as TP2. </w:t>
      </w:r>
    </w:p>
    <w:p w:rsidR="7AC16A41" w:rsidP="58EF0CCB" w:rsidRDefault="58EF0CCB" w14:paraId="0FDBC6AB" w14:textId="6E4AC8F5">
      <w:pPr>
        <w:ind w:firstLine="720"/>
      </w:pPr>
      <w:r>
        <w:t xml:space="preserve">Decoupling capacitors were placed at the input points next to the pins that took in the power lines, ranging from 0.1uF to 10 uF, depending on the voltage running through them. Additional capacitors were placed near the Vcap pins as defined by the datasheet. FB1 was a ferrite bead added to connect the digital and analog grounds together and tie them to the ground on the ADS chip. </w:t>
      </w:r>
    </w:p>
    <w:p w:rsidR="7AC16A41" w:rsidP="58EF0CCB" w:rsidRDefault="58EF0CCB" w14:paraId="09B8B9E9" w14:textId="6C215064">
      <w:pPr>
        <w:rPr>
          <w:b/>
          <w:bCs/>
        </w:rPr>
      </w:pPr>
      <w:r w:rsidRPr="58EF0CCB">
        <w:rPr>
          <w:b/>
          <w:bCs/>
        </w:rPr>
        <w:t xml:space="preserve">Test Points </w:t>
      </w:r>
    </w:p>
    <w:p w:rsidR="7AC16A41" w:rsidP="28E69267" w:rsidRDefault="58EF0CCB" w14:paraId="33D754AE" w14:textId="71E44D5F">
      <w:pPr>
        <w:ind w:firstLine="720"/>
      </w:pPr>
      <w:r>
        <w:t>TPDVDD1, TPAVSS1, and TPAVDD1 were all added as debugging points to check if proper power was flowing and to check for shorts</w:t>
      </w:r>
    </w:p>
    <w:p w:rsidR="007C1E70" w:rsidP="007C1E70" w:rsidRDefault="06F3FB0A" w14:paraId="720F7E61" w14:textId="00AC09CB">
      <w:pPr>
        <w:keepNext/>
        <w:jc w:val="center"/>
      </w:pPr>
      <w:r>
        <w:rPr>
          <w:noProof/>
        </w:rPr>
        <w:drawing>
          <wp:inline distT="0" distB="0" distL="0" distR="0" wp14:anchorId="0E13C04F" wp14:editId="16F6F0D9">
            <wp:extent cx="4381500" cy="5943600"/>
            <wp:effectExtent l="0" t="0" r="0" b="0"/>
            <wp:docPr id="306072016" name="Picture 30607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072016"/>
                    <pic:cNvPicPr/>
                  </pic:nvPicPr>
                  <pic:blipFill>
                    <a:blip r:embed="rId42">
                      <a:extLst>
                        <a:ext uri="{28A0092B-C50C-407E-A947-70E740481C1C}">
                          <a14:useLocalDpi xmlns:a14="http://schemas.microsoft.com/office/drawing/2010/main" val="0"/>
                        </a:ext>
                      </a:extLst>
                    </a:blip>
                    <a:stretch>
                      <a:fillRect/>
                    </a:stretch>
                  </pic:blipFill>
                  <pic:spPr>
                    <a:xfrm>
                      <a:off x="0" y="0"/>
                      <a:ext cx="4381500" cy="5943600"/>
                    </a:xfrm>
                    <a:prstGeom prst="rect">
                      <a:avLst/>
                    </a:prstGeom>
                  </pic:spPr>
                </pic:pic>
              </a:graphicData>
            </a:graphic>
          </wp:inline>
        </w:drawing>
      </w:r>
    </w:p>
    <w:p w:rsidR="06F3FB0A" w:rsidP="007C1E70" w:rsidRDefault="007C1E70" w14:paraId="3260A369" w14:textId="23DA4B07">
      <w:pPr>
        <w:pStyle w:val="Caption"/>
        <w:jc w:val="center"/>
      </w:pPr>
      <w:bookmarkStart w:name="_Ref192282542" w:id="54"/>
      <w:bookmarkStart w:name="_Toc192283719" w:id="55"/>
      <w:r>
        <w:t xml:space="preserve">Figure </w:t>
      </w:r>
      <w:r>
        <w:fldChar w:fldCharType="begin"/>
      </w:r>
      <w:r>
        <w:instrText xml:space="preserve"> SEQ Figure \* ARABIC </w:instrText>
      </w:r>
      <w:r>
        <w:fldChar w:fldCharType="separate"/>
      </w:r>
      <w:r w:rsidR="00A80A95">
        <w:rPr>
          <w:noProof/>
        </w:rPr>
        <w:t>24</w:t>
      </w:r>
      <w:r>
        <w:fldChar w:fldCharType="end"/>
      </w:r>
      <w:bookmarkEnd w:id="54"/>
      <w:r>
        <w:t>: AFE PCB Test Setup</w:t>
      </w:r>
      <w:bookmarkEnd w:id="55"/>
    </w:p>
    <w:p w:rsidR="54E063D2" w:rsidP="007C1E70" w:rsidRDefault="112326CD" w14:paraId="2C1036D0" w14:textId="7617A014">
      <w:pPr>
        <w:jc w:val="center"/>
        <w:rPr>
          <w:i/>
          <w:iCs/>
        </w:rPr>
      </w:pPr>
      <w:r w:rsidRPr="112326CD">
        <w:rPr>
          <w:i/>
          <w:iCs/>
        </w:rPr>
        <w:t>Figure 24 shows the testing setup for the ADS1299 with a power supply</w:t>
      </w:r>
    </w:p>
    <w:p w:rsidR="112326CD" w:rsidP="112326CD" w:rsidRDefault="112326CD" w14:paraId="6761E8BE" w14:textId="210A0B21">
      <w:pPr>
        <w:rPr>
          <w:b/>
          <w:bCs/>
        </w:rPr>
      </w:pPr>
    </w:p>
    <w:p w:rsidR="112326CD" w:rsidP="112326CD" w:rsidRDefault="112326CD" w14:paraId="6F6ED76C" w14:textId="5FB14958">
      <w:pPr>
        <w:rPr>
          <w:b/>
          <w:bCs/>
        </w:rPr>
      </w:pPr>
    </w:p>
    <w:p w:rsidR="112326CD" w:rsidP="112326CD" w:rsidRDefault="112326CD" w14:paraId="6D4EB2A1" w14:textId="637E135A">
      <w:pPr>
        <w:rPr>
          <w:b/>
          <w:bCs/>
        </w:rPr>
      </w:pPr>
    </w:p>
    <w:p w:rsidR="112326CD" w:rsidP="112326CD" w:rsidRDefault="112326CD" w14:paraId="743CCC5F" w14:textId="1CAB7738">
      <w:pPr>
        <w:rPr>
          <w:b/>
          <w:bCs/>
        </w:rPr>
      </w:pPr>
    </w:p>
    <w:p w:rsidR="112326CD" w:rsidP="112326CD" w:rsidRDefault="112326CD" w14:paraId="32B14FBA" w14:textId="1C25DA48">
      <w:pPr>
        <w:rPr>
          <w:b/>
          <w:bCs/>
        </w:rPr>
      </w:pPr>
    </w:p>
    <w:p w:rsidR="5BB2B012" w:rsidP="5BB2B012" w:rsidRDefault="5BB2B012" w14:paraId="2DA710C4" w14:textId="36756C63">
      <w:r w:rsidRPr="5BB2B012">
        <w:rPr>
          <w:b/>
          <w:bCs/>
        </w:rPr>
        <w:t xml:space="preserve">Debugging the ADS1299 </w:t>
      </w:r>
    </w:p>
    <w:p w:rsidR="088DE0E0" w:rsidRDefault="74741671" w14:paraId="58EF055D" w14:textId="1FAFD349">
      <w:r>
        <w:t xml:space="preserve">When Power was first applied to the AFE </w:t>
      </w:r>
      <w:r w:rsidR="6C1E01EB">
        <w:t>board</w:t>
      </w:r>
      <w:r w:rsidR="54E063D2">
        <w:t xml:space="preserve"> as shown above in </w:t>
      </w:r>
      <w:r w:rsidR="007C1E70">
        <w:rPr>
          <w:highlight w:val="yellow"/>
        </w:rPr>
        <w:fldChar w:fldCharType="begin"/>
      </w:r>
      <w:r w:rsidR="007C1E70">
        <w:instrText xml:space="preserve"> REF _Ref192282542 \h </w:instrText>
      </w:r>
      <w:r w:rsidR="007C1E70">
        <w:rPr>
          <w:highlight w:val="yellow"/>
        </w:rPr>
      </w:r>
      <w:r w:rsidR="007C1E70">
        <w:rPr>
          <w:highlight w:val="yellow"/>
        </w:rPr>
        <w:fldChar w:fldCharType="separate"/>
      </w:r>
      <w:r w:rsidR="007C1E70">
        <w:t xml:space="preserve">Figure </w:t>
      </w:r>
      <w:r w:rsidR="007C1E70">
        <w:rPr>
          <w:noProof/>
        </w:rPr>
        <w:t>24</w:t>
      </w:r>
      <w:r w:rsidR="007C1E70">
        <w:rPr>
          <w:highlight w:val="yellow"/>
        </w:rPr>
        <w:fldChar w:fldCharType="end"/>
      </w:r>
      <w:r w:rsidR="35D46FF3">
        <w:t>,</w:t>
      </w:r>
      <w:r w:rsidR="6C1E01EB">
        <w:t xml:space="preserve"> the +2.</w:t>
      </w:r>
      <w:r w:rsidR="10B4D78D">
        <w:t>5V</w:t>
      </w:r>
      <w:r w:rsidR="6C1E01EB">
        <w:t xml:space="preserve"> and –2.</w:t>
      </w:r>
      <w:r w:rsidR="10B4D78D">
        <w:t>5V</w:t>
      </w:r>
      <w:r w:rsidR="6C1E01EB">
        <w:t xml:space="preserve"> </w:t>
      </w:r>
      <w:r w:rsidR="1C1EA107">
        <w:t>were</w:t>
      </w:r>
      <w:r w:rsidR="6C1E01EB">
        <w:t xml:space="preserve"> </w:t>
      </w:r>
      <w:r w:rsidR="20DD053F">
        <w:t>supplied</w:t>
      </w:r>
      <w:r w:rsidR="6C1E01EB">
        <w:t xml:space="preserve"> with </w:t>
      </w:r>
      <w:r w:rsidR="217D5CCF">
        <w:t xml:space="preserve">the correct current, </w:t>
      </w:r>
      <w:r w:rsidR="20DD053F">
        <w:t xml:space="preserve">but the </w:t>
      </w:r>
      <w:r w:rsidR="42314992">
        <w:t>+</w:t>
      </w:r>
      <w:r w:rsidR="20DD053F">
        <w:t>3.3V</w:t>
      </w:r>
      <w:r w:rsidR="16BF83D0">
        <w:t xml:space="preserve"> </w:t>
      </w:r>
      <w:r w:rsidR="1C1EA107">
        <w:t xml:space="preserve">reached a </w:t>
      </w:r>
      <w:r w:rsidR="6F8A59D6">
        <w:t xml:space="preserve">current limit that was placed on the power supply. </w:t>
      </w:r>
      <w:r w:rsidR="647EF324">
        <w:t>To</w:t>
      </w:r>
      <w:r w:rsidR="6E9A77C3">
        <w:t xml:space="preserve"> figure out what was happening, we first checked the continuity </w:t>
      </w:r>
      <w:r w:rsidR="3E11EDC8">
        <w:t xml:space="preserve">at each </w:t>
      </w:r>
      <w:r w:rsidR="61C05863">
        <w:t xml:space="preserve">pin </w:t>
      </w:r>
      <w:r w:rsidR="79321A4B">
        <w:t xml:space="preserve">from the 3.3V input. </w:t>
      </w:r>
      <w:r w:rsidR="28085A28">
        <w:t>Once</w:t>
      </w:r>
      <w:r w:rsidR="30AE8BF2">
        <w:t xml:space="preserve"> it was</w:t>
      </w:r>
      <w:r w:rsidR="79321A4B">
        <w:t xml:space="preserve"> confirmed there was a short, </w:t>
      </w:r>
      <w:r w:rsidR="4586B28E">
        <w:t xml:space="preserve">the </w:t>
      </w:r>
      <w:r w:rsidR="56E8C01A">
        <w:t xml:space="preserve">layout was checked </w:t>
      </w:r>
      <w:r w:rsidR="5F3E15AA">
        <w:t xml:space="preserve">thoroughly </w:t>
      </w:r>
      <w:r w:rsidR="3388F0AE">
        <w:t>and a zero</w:t>
      </w:r>
      <w:r w:rsidR="410CF7C7">
        <w:t>-</w:t>
      </w:r>
      <w:r w:rsidR="3388F0AE">
        <w:t xml:space="preserve">ohm resistor that connected the DVDD to a ground pin was found. </w:t>
      </w:r>
      <w:r w:rsidR="6F274699">
        <w:t>This acted as a wire which caused a short, and once removed</w:t>
      </w:r>
      <w:r w:rsidR="1A623014">
        <w:t>,</w:t>
      </w:r>
      <w:r w:rsidR="410CF7C7">
        <w:t xml:space="preserve"> the</w:t>
      </w:r>
      <w:r w:rsidR="6F274699">
        <w:t xml:space="preserve"> power was </w:t>
      </w:r>
      <w:r w:rsidR="1A623014">
        <w:t>stabilized</w:t>
      </w:r>
      <w:r w:rsidR="6F274699">
        <w:t xml:space="preserve"> and </w:t>
      </w:r>
      <w:r w:rsidR="410CF7C7">
        <w:t xml:space="preserve">checked via the test pins </w:t>
      </w:r>
      <w:r w:rsidR="32328B03">
        <w:t xml:space="preserve">to confirm power was routed throughout the board. </w:t>
      </w:r>
      <w:r w:rsidR="007C1E70">
        <w:rPr>
          <w:highlight w:val="yellow"/>
        </w:rPr>
        <w:fldChar w:fldCharType="begin"/>
      </w:r>
      <w:r w:rsidR="007C1E70">
        <w:instrText xml:space="preserve"> REF _Ref192282577 \h </w:instrText>
      </w:r>
      <w:r w:rsidR="007C1E70">
        <w:rPr>
          <w:highlight w:val="yellow"/>
        </w:rPr>
      </w:r>
      <w:r w:rsidR="007C1E70">
        <w:rPr>
          <w:highlight w:val="yellow"/>
        </w:rPr>
        <w:fldChar w:fldCharType="separate"/>
      </w:r>
      <w:r w:rsidR="007C1E70">
        <w:t xml:space="preserve">Figure </w:t>
      </w:r>
      <w:r w:rsidR="007C1E70">
        <w:rPr>
          <w:noProof/>
        </w:rPr>
        <w:t>25</w:t>
      </w:r>
      <w:r w:rsidR="007C1E70">
        <w:rPr>
          <w:highlight w:val="yellow"/>
        </w:rPr>
        <w:fldChar w:fldCharType="end"/>
      </w:r>
      <w:r w:rsidR="007C1E70">
        <w:t xml:space="preserve"> </w:t>
      </w:r>
      <w:r w:rsidR="151B7B5E">
        <w:t xml:space="preserve">shows the three zero-ohm resistors removed </w:t>
      </w:r>
      <w:r w:rsidR="4B3EED28">
        <w:t xml:space="preserve">below J3. </w:t>
      </w:r>
    </w:p>
    <w:p w:rsidR="007C1E70" w:rsidP="007C1E70" w:rsidRDefault="7E9C3B1F" w14:paraId="4D074264" w14:textId="382E6638">
      <w:pPr>
        <w:keepNext/>
      </w:pPr>
      <w:r>
        <w:rPr>
          <w:noProof/>
        </w:rPr>
        <w:drawing>
          <wp:inline distT="0" distB="0" distL="0" distR="0" wp14:anchorId="05840E1E" wp14:editId="7D03C0CE">
            <wp:extent cx="5268814" cy="5484972"/>
            <wp:effectExtent l="108078" t="0" r="108078" b="0"/>
            <wp:docPr id="1302069843" name="Picture 12" descr="A green circuit board with many small black and red connect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3" cstate="print">
                      <a:extLst>
                        <a:ext uri="{28A0092B-C50C-407E-A947-70E740481C1C}">
                          <a14:useLocalDpi xmlns:a14="http://schemas.microsoft.com/office/drawing/2010/main" val="0"/>
                        </a:ext>
                      </a:extLst>
                    </a:blip>
                    <a:stretch>
                      <a:fillRect/>
                    </a:stretch>
                  </pic:blipFill>
                  <pic:spPr>
                    <a:xfrm rot="16200000">
                      <a:off x="0" y="0"/>
                      <a:ext cx="5268814" cy="5484972"/>
                    </a:xfrm>
                    <a:prstGeom prst="rect">
                      <a:avLst/>
                    </a:prstGeom>
                  </pic:spPr>
                </pic:pic>
              </a:graphicData>
            </a:graphic>
          </wp:inline>
        </w:drawing>
      </w:r>
    </w:p>
    <w:p w:rsidR="007C1E70" w:rsidP="007C1E70" w:rsidRDefault="007C1E70" w14:paraId="2A8AE3CD" w14:textId="6D538F8E">
      <w:pPr>
        <w:pStyle w:val="Caption"/>
      </w:pPr>
      <w:bookmarkStart w:name="_Ref192282577" w:id="56"/>
      <w:bookmarkStart w:name="_Toc192283720" w:id="57"/>
      <w:r>
        <w:t xml:space="preserve">Figure </w:t>
      </w:r>
      <w:r>
        <w:fldChar w:fldCharType="begin"/>
      </w:r>
      <w:r>
        <w:instrText xml:space="preserve"> SEQ Figure \* ARABIC </w:instrText>
      </w:r>
      <w:r>
        <w:fldChar w:fldCharType="separate"/>
      </w:r>
      <w:r w:rsidR="00A80A95">
        <w:rPr>
          <w:noProof/>
        </w:rPr>
        <w:t>25</w:t>
      </w:r>
      <w:r>
        <w:fldChar w:fldCharType="end"/>
      </w:r>
      <w:bookmarkEnd w:id="56"/>
      <w:r>
        <w:t>: AFE PCB Final Assembly</w:t>
      </w:r>
      <w:bookmarkEnd w:id="57"/>
    </w:p>
    <w:p w:rsidR="7E9C3B1F" w:rsidP="007C1E70" w:rsidRDefault="007C1E70" w14:paraId="110CE6EC" w14:textId="5B58D860">
      <w:pPr>
        <w:jc w:val="center"/>
      </w:pPr>
      <w:r>
        <w:rPr>
          <w:i/>
          <w:iCs/>
        </w:rPr>
        <w:t>Figure 25 is a p</w:t>
      </w:r>
      <w:r w:rsidRPr="0AFCD0DB" w:rsidR="0AFCD0DB">
        <w:rPr>
          <w:i/>
          <w:iCs/>
        </w:rPr>
        <w:t>icture of final ADS board after hardware debugging</w:t>
      </w:r>
    </w:p>
    <w:p w:rsidR="374E4827" w:rsidP="721EAF17" w:rsidRDefault="00761552" w14:paraId="13E87C53" w14:textId="2E98B1B3">
      <w:pPr>
        <w:pStyle w:val="Heading2"/>
      </w:pPr>
      <w:bookmarkStart w:name="_Toc192283689" w:id="58"/>
      <w:r>
        <w:t>Microcontroller Board</w:t>
      </w:r>
      <w:bookmarkEnd w:id="58"/>
    </w:p>
    <w:p w:rsidR="00596299" w:rsidP="00596299" w:rsidRDefault="721EAF17" w14:paraId="429755B3" w14:textId="77777777">
      <w:pPr>
        <w:keepNext/>
        <w:jc w:val="center"/>
      </w:pPr>
      <w:r>
        <w:rPr>
          <w:noProof/>
        </w:rPr>
        <w:drawing>
          <wp:inline distT="0" distB="0" distL="0" distR="0" wp14:anchorId="3685049F" wp14:editId="641A5817">
            <wp:extent cx="5937390" cy="7115174"/>
            <wp:effectExtent l="0" t="0" r="0" b="0"/>
            <wp:docPr id="852778025" name="Picture 85277802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77802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7390" cy="7115174"/>
                    </a:xfrm>
                    <a:prstGeom prst="rect">
                      <a:avLst/>
                    </a:prstGeom>
                  </pic:spPr>
                </pic:pic>
              </a:graphicData>
            </a:graphic>
          </wp:inline>
        </w:drawing>
      </w:r>
    </w:p>
    <w:p w:rsidR="00596299" w:rsidP="00596299" w:rsidRDefault="00596299" w14:paraId="42BF8C98" w14:textId="4C351107">
      <w:pPr>
        <w:pStyle w:val="Caption"/>
        <w:jc w:val="center"/>
      </w:pPr>
      <w:bookmarkStart w:name="_Toc192283721" w:id="59"/>
      <w:r>
        <w:t xml:space="preserve">Figure </w:t>
      </w:r>
      <w:r>
        <w:fldChar w:fldCharType="begin"/>
      </w:r>
      <w:r>
        <w:instrText xml:space="preserve"> SEQ Figure \* ARABIC </w:instrText>
      </w:r>
      <w:r>
        <w:fldChar w:fldCharType="separate"/>
      </w:r>
      <w:r w:rsidR="00A80A95">
        <w:rPr>
          <w:noProof/>
        </w:rPr>
        <w:t>26</w:t>
      </w:r>
      <w:r>
        <w:fldChar w:fldCharType="end"/>
      </w:r>
      <w:r>
        <w:t>: Microcontroller PCB Schematic</w:t>
      </w:r>
      <w:bookmarkEnd w:id="59"/>
    </w:p>
    <w:p w:rsidRPr="00596299" w:rsidR="0F39E0D2" w:rsidP="1DDED992" w:rsidRDefault="721EAF17" w14:paraId="593D8D02" w14:textId="3D63FFF4">
      <w:pPr>
        <w:jc w:val="center"/>
        <w:rPr>
          <w:i/>
          <w:iCs/>
        </w:rPr>
      </w:pPr>
      <w:r w:rsidRPr="00596299">
        <w:rPr>
          <w:i/>
          <w:iCs/>
        </w:rPr>
        <w:t>Figure</w:t>
      </w:r>
      <w:r w:rsidRPr="00596299" w:rsidR="00596299">
        <w:rPr>
          <w:i/>
          <w:iCs/>
        </w:rPr>
        <w:t xml:space="preserve"> 26 shows the</w:t>
      </w:r>
      <w:r w:rsidRPr="00596299">
        <w:rPr>
          <w:i/>
          <w:iCs/>
        </w:rPr>
        <w:t xml:space="preserve"> </w:t>
      </w:r>
      <w:r w:rsidRPr="00596299" w:rsidR="00596299">
        <w:rPr>
          <w:i/>
          <w:iCs/>
        </w:rPr>
        <w:t>f</w:t>
      </w:r>
      <w:r w:rsidRPr="00596299">
        <w:rPr>
          <w:i/>
          <w:iCs/>
        </w:rPr>
        <w:t>inalized schematic of the MCU PCB. Modules include STM33 uC, power circuitry, USB interface, SWD interface. LED status indicators, and pushbutton configurations.</w:t>
      </w:r>
    </w:p>
    <w:p w:rsidR="721EAF17" w:rsidP="721EAF17" w:rsidRDefault="721EAF17" w14:paraId="3B23EE18" w14:textId="20F73E0D">
      <w:pPr>
        <w:jc w:val="both"/>
        <w:rPr>
          <w:i/>
          <w:iCs/>
        </w:rPr>
      </w:pPr>
    </w:p>
    <w:p w:rsidR="00486000" w:rsidP="00486000" w:rsidRDefault="74035C1D" w14:paraId="3A542724" w14:textId="77777777">
      <w:pPr>
        <w:keepNext/>
      </w:pPr>
      <w:r>
        <w:rPr>
          <w:noProof/>
        </w:rPr>
        <w:drawing>
          <wp:inline distT="0" distB="0" distL="0" distR="0" wp14:anchorId="297C77BA" wp14:editId="18DFD8A4">
            <wp:extent cx="6143625" cy="5010150"/>
            <wp:effectExtent l="0" t="0" r="0" b="0"/>
            <wp:docPr id="738817893" name="Picture 73881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817893"/>
                    <pic:cNvPicPr/>
                  </pic:nvPicPr>
                  <pic:blipFill>
                    <a:blip r:embed="rId45">
                      <a:extLst>
                        <a:ext uri="{28A0092B-C50C-407E-A947-70E740481C1C}">
                          <a14:useLocalDpi xmlns:a14="http://schemas.microsoft.com/office/drawing/2010/main" val="0"/>
                        </a:ext>
                      </a:extLst>
                    </a:blip>
                    <a:stretch>
                      <a:fillRect/>
                    </a:stretch>
                  </pic:blipFill>
                  <pic:spPr>
                    <a:xfrm>
                      <a:off x="0" y="0"/>
                      <a:ext cx="6143625" cy="5010150"/>
                    </a:xfrm>
                    <a:prstGeom prst="rect">
                      <a:avLst/>
                    </a:prstGeom>
                  </pic:spPr>
                </pic:pic>
              </a:graphicData>
            </a:graphic>
          </wp:inline>
        </w:drawing>
      </w:r>
    </w:p>
    <w:p w:rsidR="00486000" w:rsidP="00486000" w:rsidRDefault="00486000" w14:paraId="496E74EE" w14:textId="22D3C79B">
      <w:pPr>
        <w:pStyle w:val="Caption"/>
      </w:pPr>
      <w:bookmarkStart w:name="_Toc192283722" w:id="60"/>
      <w:r>
        <w:t xml:space="preserve">Figure </w:t>
      </w:r>
      <w:r>
        <w:fldChar w:fldCharType="begin"/>
      </w:r>
      <w:r>
        <w:instrText xml:space="preserve"> SEQ Figure \* ARABIC </w:instrText>
      </w:r>
      <w:r>
        <w:fldChar w:fldCharType="separate"/>
      </w:r>
      <w:r w:rsidR="00A80A95">
        <w:rPr>
          <w:noProof/>
        </w:rPr>
        <w:t>27</w:t>
      </w:r>
      <w:r>
        <w:fldChar w:fldCharType="end"/>
      </w:r>
      <w:r>
        <w:t xml:space="preserve">: </w:t>
      </w:r>
      <w:r w:rsidRPr="00EE2382">
        <w:t>Microcontroller PCB</w:t>
      </w:r>
      <w:r>
        <w:t xml:space="preserve"> Simple Block Diagram</w:t>
      </w:r>
      <w:bookmarkEnd w:id="60"/>
    </w:p>
    <w:p w:rsidRPr="00486000" w:rsidR="74035C1D" w:rsidP="00486000" w:rsidRDefault="17CCE72D" w14:paraId="10343E1A" w14:textId="19CD60D9">
      <w:pPr>
        <w:jc w:val="center"/>
        <w:rPr>
          <w:i/>
          <w:iCs/>
        </w:rPr>
      </w:pPr>
      <w:r w:rsidRPr="00486000">
        <w:rPr>
          <w:i/>
          <w:iCs/>
        </w:rPr>
        <w:t xml:space="preserve">Figure </w:t>
      </w:r>
      <w:r w:rsidRPr="00486000" w:rsidR="00486000">
        <w:rPr>
          <w:i/>
          <w:iCs/>
        </w:rPr>
        <w:t>27 shows the</w:t>
      </w:r>
      <w:r w:rsidRPr="00486000">
        <w:rPr>
          <w:i/>
          <w:iCs/>
        </w:rPr>
        <w:t xml:space="preserve"> </w:t>
      </w:r>
      <w:r w:rsidRPr="00486000" w:rsidR="00486000">
        <w:rPr>
          <w:i/>
          <w:iCs/>
        </w:rPr>
        <w:t>b</w:t>
      </w:r>
      <w:r w:rsidRPr="00486000" w:rsidR="1473F485">
        <w:rPr>
          <w:i/>
          <w:iCs/>
        </w:rPr>
        <w:t>lock</w:t>
      </w:r>
      <w:r w:rsidRPr="00486000">
        <w:rPr>
          <w:i/>
          <w:iCs/>
        </w:rPr>
        <w:t xml:space="preserve"> diagram of all external/internal processes for the MCU PCB</w:t>
      </w:r>
      <w:r w:rsidRPr="00486000" w:rsidR="1473F485">
        <w:rPr>
          <w:i/>
          <w:iCs/>
        </w:rPr>
        <w:t>. Emphasizing the interfaces between PMIC, AFE, and USB Micro-B.</w:t>
      </w:r>
    </w:p>
    <w:p w:rsidR="4B3EED28" w:rsidP="4B3EED28" w:rsidRDefault="4B3EED28" w14:paraId="581BD5D3" w14:textId="3384782C">
      <w:pPr>
        <w:jc w:val="both"/>
        <w:rPr>
          <w:i/>
          <w:iCs/>
        </w:rPr>
      </w:pPr>
    </w:p>
    <w:p w:rsidR="786DA6ED" w:rsidP="7AC16A41" w:rsidRDefault="7AC16A41" w14:paraId="4C9B2BA1" w14:textId="66752697">
      <w:pPr>
        <w:rPr>
          <w:rFonts w:eastAsia="Times New Roman"/>
        </w:rPr>
      </w:pPr>
      <w:r w:rsidRPr="7AC16A41">
        <w:rPr>
          <w:rFonts w:eastAsia="Times New Roman"/>
          <w:b/>
          <w:bCs/>
          <w:color w:val="000000" w:themeColor="text1"/>
        </w:rPr>
        <w:t>Electrical Design Details – Microcontroller Unit Selection</w:t>
      </w:r>
    </w:p>
    <w:p w:rsidR="56212A48" w:rsidP="4FC510C5" w:rsidRDefault="7AC16A41" w14:paraId="509C4F3F" w14:textId="2C76CAF7">
      <w:pPr>
        <w:ind w:firstLine="720"/>
        <w:jc w:val="both"/>
      </w:pPr>
      <w:r>
        <w:t xml:space="preserve">For the HANDS-EMG device, the </w:t>
      </w:r>
      <w:r w:rsidRPr="7AC16A41">
        <w:rPr>
          <w:i/>
          <w:iCs/>
        </w:rPr>
        <w:t xml:space="preserve">microcontroller unit </w:t>
      </w:r>
      <w:r>
        <w:t>(MCU) PCB serves as the “brain” of this system. Moreover, this module is primarily responsible for tasks such as: processing all digitized surface EMG signals received from the AFE, classifying them as their corresponding gestures through feature extraction, and transmitting control signals to the PC simulator via USB Micro-B interface.</w:t>
      </w:r>
    </w:p>
    <w:p w:rsidR="7AC16A41" w:rsidP="07958320" w:rsidRDefault="7AC16A41" w14:paraId="33A85D41" w14:textId="5A542245">
      <w:pPr>
        <w:ind w:firstLine="720"/>
        <w:jc w:val="both"/>
      </w:pPr>
      <w:r>
        <w:t xml:space="preserve">The specific MCU IC being used is the STM32L496GT6, which was chosen due to its state-of-the-art capabilities that closely align with system requirements. This MCU is considered to be ultra-low-power as it is based on the power-optimized 32-bit, 80MHz </w:t>
      </w:r>
      <w:r w:rsidRPr="7AC16A41">
        <w:rPr>
          <w:i/>
          <w:iCs/>
        </w:rPr>
        <w:t xml:space="preserve">ARM Cortex-M4 </w:t>
      </w:r>
      <w:r>
        <w:t>core, specifically designed for energy-efficient applications such as the HANDS-EMG device. It operates on a power supply range of 1.71 V to 3.6 V, in which the regulated 3.3 V rail from the LTC3556 module will provide. The MCU provides up to 1 MB of non-volatile flash memory, which is exceedingly sufficient to upload the trained ML model for proper data classification.</w:t>
      </w:r>
    </w:p>
    <w:p w:rsidR="721EAF17" w:rsidP="721EAF17" w:rsidRDefault="721EAF17" w14:paraId="4C8660AC" w14:textId="1F143C22">
      <w:pPr>
        <w:jc w:val="both"/>
      </w:pPr>
    </w:p>
    <w:p w:rsidR="00486000" w:rsidP="00486000" w:rsidRDefault="520E31E3" w14:paraId="50B2F1A8" w14:textId="77777777">
      <w:pPr>
        <w:keepNext/>
        <w:jc w:val="center"/>
      </w:pPr>
      <w:r>
        <w:rPr>
          <w:noProof/>
        </w:rPr>
        <w:drawing>
          <wp:inline distT="0" distB="0" distL="0" distR="0" wp14:anchorId="59EAB8DF" wp14:editId="7F73F84C">
            <wp:extent cx="5644890" cy="5900187"/>
            <wp:effectExtent l="0" t="0" r="0" b="0"/>
            <wp:docPr id="385198451" name="Picture 38519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198451"/>
                    <pic:cNvPicPr/>
                  </pic:nvPicPr>
                  <pic:blipFill>
                    <a:blip r:embed="rId46">
                      <a:extLst>
                        <a:ext uri="{28A0092B-C50C-407E-A947-70E740481C1C}">
                          <a14:useLocalDpi xmlns:a14="http://schemas.microsoft.com/office/drawing/2010/main" val="0"/>
                        </a:ext>
                      </a:extLst>
                    </a:blip>
                    <a:stretch>
                      <a:fillRect/>
                    </a:stretch>
                  </pic:blipFill>
                  <pic:spPr>
                    <a:xfrm>
                      <a:off x="0" y="0"/>
                      <a:ext cx="5644890" cy="5900187"/>
                    </a:xfrm>
                    <a:prstGeom prst="rect">
                      <a:avLst/>
                    </a:prstGeom>
                  </pic:spPr>
                </pic:pic>
              </a:graphicData>
            </a:graphic>
          </wp:inline>
        </w:drawing>
      </w:r>
    </w:p>
    <w:p w:rsidR="786DA6ED" w:rsidP="00486000" w:rsidRDefault="00486000" w14:paraId="6F6A9C40" w14:textId="3874EC9E">
      <w:pPr>
        <w:pStyle w:val="Caption"/>
        <w:jc w:val="center"/>
      </w:pPr>
      <w:bookmarkStart w:name="_Toc192283723" w:id="61"/>
      <w:r>
        <w:t xml:space="preserve">Figure </w:t>
      </w:r>
      <w:r>
        <w:fldChar w:fldCharType="begin"/>
      </w:r>
      <w:r>
        <w:instrText xml:space="preserve"> SEQ Figure \* ARABIC </w:instrText>
      </w:r>
      <w:r>
        <w:fldChar w:fldCharType="separate"/>
      </w:r>
      <w:r w:rsidR="00A80A95">
        <w:rPr>
          <w:noProof/>
        </w:rPr>
        <w:t>28</w:t>
      </w:r>
      <w:r>
        <w:fldChar w:fldCharType="end"/>
      </w:r>
      <w:r>
        <w:t xml:space="preserve">: </w:t>
      </w:r>
      <w:r w:rsidRPr="003C6652">
        <w:t>Microcontroller PCB</w:t>
      </w:r>
      <w:r>
        <w:t xml:space="preserve"> Circuit Side View</w:t>
      </w:r>
      <w:bookmarkEnd w:id="61"/>
    </w:p>
    <w:p w:rsidRPr="00486000" w:rsidR="535693D1" w:rsidP="00486000" w:rsidRDefault="468EDA93" w14:paraId="20472171" w14:textId="697276A5">
      <w:pPr>
        <w:jc w:val="center"/>
        <w:rPr>
          <w:i/>
          <w:iCs/>
        </w:rPr>
      </w:pPr>
      <w:r w:rsidRPr="00486000">
        <w:rPr>
          <w:i/>
          <w:iCs/>
        </w:rPr>
        <w:t xml:space="preserve">Figure </w:t>
      </w:r>
      <w:r w:rsidRPr="00486000" w:rsidR="00486000">
        <w:rPr>
          <w:i/>
          <w:iCs/>
        </w:rPr>
        <w:t>28 shows</w:t>
      </w:r>
      <w:r w:rsidRPr="00486000">
        <w:rPr>
          <w:i/>
          <w:iCs/>
        </w:rPr>
        <w:t xml:space="preserve"> </w:t>
      </w:r>
      <w:r w:rsidRPr="00486000" w:rsidR="00486000">
        <w:rPr>
          <w:i/>
          <w:iCs/>
        </w:rPr>
        <w:t xml:space="preserve">the </w:t>
      </w:r>
      <w:r w:rsidRPr="00486000" w:rsidR="27D8B1A8">
        <w:rPr>
          <w:i/>
          <w:iCs/>
        </w:rPr>
        <w:t>Top</w:t>
      </w:r>
      <w:r w:rsidRPr="00486000">
        <w:rPr>
          <w:i/>
          <w:iCs/>
        </w:rPr>
        <w:t xml:space="preserve"> and Bottom layer (F.Cu</w:t>
      </w:r>
      <w:r w:rsidRPr="00486000" w:rsidR="2AD6A030">
        <w:rPr>
          <w:i/>
          <w:iCs/>
        </w:rPr>
        <w:t>/B.Cu)</w:t>
      </w:r>
      <w:r w:rsidRPr="00486000">
        <w:rPr>
          <w:i/>
          <w:iCs/>
        </w:rPr>
        <w:t xml:space="preserve"> of the </w:t>
      </w:r>
      <w:r w:rsidRPr="00486000" w:rsidR="0EFDA5B1">
        <w:rPr>
          <w:i/>
          <w:iCs/>
        </w:rPr>
        <w:t xml:space="preserve">MCU </w:t>
      </w:r>
      <w:r w:rsidRPr="00486000">
        <w:rPr>
          <w:i/>
          <w:iCs/>
        </w:rPr>
        <w:t>PCB</w:t>
      </w:r>
      <w:r w:rsidRPr="00486000" w:rsidR="2AD6A030">
        <w:rPr>
          <w:i/>
          <w:iCs/>
        </w:rPr>
        <w:t>. These layers</w:t>
      </w:r>
      <w:r w:rsidRPr="00486000">
        <w:rPr>
          <w:i/>
          <w:iCs/>
        </w:rPr>
        <w:t xml:space="preserve"> </w:t>
      </w:r>
      <w:bookmarkStart w:name="_Int_3dKn5hxz" w:id="62"/>
      <w:r w:rsidRPr="00486000">
        <w:rPr>
          <w:i/>
          <w:iCs/>
        </w:rPr>
        <w:t>contains</w:t>
      </w:r>
      <w:bookmarkEnd w:id="62"/>
      <w:r w:rsidRPr="00486000">
        <w:rPr>
          <w:i/>
          <w:iCs/>
        </w:rPr>
        <w:t xml:space="preserve"> </w:t>
      </w:r>
      <w:r w:rsidRPr="00486000" w:rsidR="2AD6A030">
        <w:rPr>
          <w:i/>
          <w:iCs/>
        </w:rPr>
        <w:t>both</w:t>
      </w:r>
      <w:r w:rsidRPr="00486000">
        <w:rPr>
          <w:i/>
          <w:iCs/>
        </w:rPr>
        <w:t xml:space="preserve"> signal and power traces</w:t>
      </w:r>
      <w:r w:rsidRPr="00486000" w:rsidR="7BF80912">
        <w:rPr>
          <w:i/>
          <w:iCs/>
        </w:rPr>
        <w:t xml:space="preserve"> used to wire all</w:t>
      </w:r>
      <w:r w:rsidRPr="00486000">
        <w:rPr>
          <w:i/>
          <w:iCs/>
        </w:rPr>
        <w:t xml:space="preserve"> components</w:t>
      </w:r>
      <w:r w:rsidRPr="00486000" w:rsidR="7BF80912">
        <w:rPr>
          <w:i/>
          <w:iCs/>
        </w:rPr>
        <w:t xml:space="preserve">. </w:t>
      </w:r>
      <w:r w:rsidRPr="00486000" w:rsidR="0EFDA5B1">
        <w:rPr>
          <w:i/>
          <w:iCs/>
        </w:rPr>
        <w:t>Inner copper layers are used as copper-filled planes for both VDD and GND.</w:t>
      </w:r>
    </w:p>
    <w:p w:rsidR="535693D1" w:rsidP="7AC16A41" w:rsidRDefault="535693D1" w14:paraId="24E06494" w14:textId="2F91E1EB"/>
    <w:p w:rsidR="00486000" w:rsidP="00486000" w:rsidRDefault="3CA098C9" w14:paraId="6046C786" w14:textId="77777777">
      <w:pPr>
        <w:keepNext/>
      </w:pPr>
      <w:r>
        <w:rPr>
          <w:noProof/>
        </w:rPr>
        <w:drawing>
          <wp:inline distT="0" distB="0" distL="0" distR="0" wp14:anchorId="363D9A5C" wp14:editId="415B4ED7">
            <wp:extent cx="5857875" cy="6122804"/>
            <wp:effectExtent l="0" t="0" r="0" b="0"/>
            <wp:docPr id="472066834" name="Picture 472066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066834"/>
                    <pic:cNvPicPr/>
                  </pic:nvPicPr>
                  <pic:blipFill>
                    <a:blip r:embed="rId47">
                      <a:extLst>
                        <a:ext uri="{28A0092B-C50C-407E-A947-70E740481C1C}">
                          <a14:useLocalDpi xmlns:a14="http://schemas.microsoft.com/office/drawing/2010/main" val="0"/>
                        </a:ext>
                      </a:extLst>
                    </a:blip>
                    <a:stretch>
                      <a:fillRect/>
                    </a:stretch>
                  </pic:blipFill>
                  <pic:spPr>
                    <a:xfrm>
                      <a:off x="0" y="0"/>
                      <a:ext cx="5857875" cy="6122804"/>
                    </a:xfrm>
                    <a:prstGeom prst="rect">
                      <a:avLst/>
                    </a:prstGeom>
                  </pic:spPr>
                </pic:pic>
              </a:graphicData>
            </a:graphic>
          </wp:inline>
        </w:drawing>
      </w:r>
    </w:p>
    <w:p w:rsidR="535693D1" w:rsidP="00486000" w:rsidRDefault="00486000" w14:paraId="0B931EA2" w14:textId="24178911">
      <w:pPr>
        <w:pStyle w:val="Caption"/>
      </w:pPr>
      <w:bookmarkStart w:name="_Toc192283724" w:id="63"/>
      <w:r>
        <w:t xml:space="preserve">Figure </w:t>
      </w:r>
      <w:r>
        <w:fldChar w:fldCharType="begin"/>
      </w:r>
      <w:r>
        <w:instrText xml:space="preserve"> SEQ Figure \* ARABIC </w:instrText>
      </w:r>
      <w:r>
        <w:fldChar w:fldCharType="separate"/>
      </w:r>
      <w:r w:rsidR="00A80A95">
        <w:rPr>
          <w:noProof/>
        </w:rPr>
        <w:t>29</w:t>
      </w:r>
      <w:r>
        <w:fldChar w:fldCharType="end"/>
      </w:r>
      <w:r>
        <w:t xml:space="preserve">: </w:t>
      </w:r>
      <w:r w:rsidRPr="00221F9C">
        <w:t>Microcontroller PCB</w:t>
      </w:r>
      <w:r>
        <w:t xml:space="preserve"> Component Side View</w:t>
      </w:r>
      <w:bookmarkEnd w:id="63"/>
    </w:p>
    <w:p w:rsidRPr="00486000" w:rsidR="0EFDA5B1" w:rsidP="00486000" w:rsidRDefault="46F6E3AA" w14:paraId="78D5A992" w14:textId="42E5434F">
      <w:pPr>
        <w:jc w:val="center"/>
        <w:rPr>
          <w:i/>
          <w:iCs/>
        </w:rPr>
      </w:pPr>
      <w:r w:rsidRPr="00486000">
        <w:rPr>
          <w:i/>
          <w:iCs/>
        </w:rPr>
        <w:t xml:space="preserve">Figure </w:t>
      </w:r>
      <w:r w:rsidRPr="00486000" w:rsidR="00486000">
        <w:rPr>
          <w:i/>
          <w:iCs/>
        </w:rPr>
        <w:t>29</w:t>
      </w:r>
      <w:r w:rsidRPr="00486000">
        <w:rPr>
          <w:i/>
          <w:iCs/>
        </w:rPr>
        <w:t xml:space="preserve"> </w:t>
      </w:r>
      <w:r w:rsidRPr="00486000" w:rsidR="00486000">
        <w:rPr>
          <w:i/>
          <w:iCs/>
        </w:rPr>
        <w:t>shows</w:t>
      </w:r>
      <w:r w:rsidRPr="00486000" w:rsidR="27D8B1A8">
        <w:rPr>
          <w:i/>
          <w:iCs/>
        </w:rPr>
        <w:t xml:space="preserve"> </w:t>
      </w:r>
      <w:r w:rsidRPr="00486000" w:rsidR="00486000">
        <w:rPr>
          <w:i/>
          <w:iCs/>
        </w:rPr>
        <w:t>a</w:t>
      </w:r>
      <w:r w:rsidRPr="00486000">
        <w:rPr>
          <w:i/>
          <w:iCs/>
        </w:rPr>
        <w:t xml:space="preserve">ll components of the MCU PCB are placed on the top layer (F.Cu) to minimize assembly </w:t>
      </w:r>
      <w:r w:rsidRPr="00486000" w:rsidR="581A60B8">
        <w:rPr>
          <w:i/>
          <w:iCs/>
        </w:rPr>
        <w:t xml:space="preserve">costs. </w:t>
      </w:r>
      <w:r w:rsidRPr="00486000" w:rsidR="4545CAC0">
        <w:rPr>
          <w:i/>
          <w:iCs/>
        </w:rPr>
        <w:t>PCB includes various package types</w:t>
      </w:r>
      <w:r w:rsidRPr="00486000" w:rsidR="7AF4470E">
        <w:rPr>
          <w:i/>
          <w:iCs/>
        </w:rPr>
        <w:t xml:space="preserve"> such as SMD, THT, </w:t>
      </w:r>
      <w:r w:rsidRPr="00486000" w:rsidR="1A8DFB7A">
        <w:rPr>
          <w:i/>
          <w:iCs/>
        </w:rPr>
        <w:t xml:space="preserve">and </w:t>
      </w:r>
      <w:r w:rsidRPr="00486000" w:rsidR="5AF3EBB2">
        <w:rPr>
          <w:i/>
          <w:iCs/>
        </w:rPr>
        <w:t>QFN.</w:t>
      </w:r>
    </w:p>
    <w:p w:rsidR="0EFDA5B1" w:rsidP="0EFDA5B1" w:rsidRDefault="0EFDA5B1" w14:paraId="0B3D576C" w14:textId="65FCDDC5">
      <w:pPr>
        <w:rPr>
          <w:rFonts w:eastAsia="Times New Roman"/>
          <w:b/>
          <w:bCs/>
          <w:color w:val="000000" w:themeColor="text1"/>
        </w:rPr>
      </w:pPr>
    </w:p>
    <w:p w:rsidR="7AC16A41" w:rsidP="088DE0E0" w:rsidRDefault="13CB0096" w14:paraId="40FF94F4" w14:textId="3A8E3C14">
      <w:pPr>
        <w:rPr>
          <w:rFonts w:eastAsia="Times New Roman"/>
        </w:rPr>
      </w:pPr>
      <w:r w:rsidRPr="13CB0096">
        <w:rPr>
          <w:rFonts w:eastAsia="Times New Roman"/>
          <w:b/>
          <w:bCs/>
          <w:color w:val="000000" w:themeColor="text1"/>
        </w:rPr>
        <w:t>Electrical Design Details – SWD Interface &amp; Communication Lines</w:t>
      </w:r>
    </w:p>
    <w:p w:rsidR="088DE0E0" w:rsidP="07958320" w:rsidRDefault="088DE0E0" w14:paraId="3FD191A1" w14:textId="04CBA762">
      <w:pPr>
        <w:ind w:firstLine="720"/>
      </w:pPr>
      <w:r>
        <w:t>The prototype PCB for the MCU is designed to expose several pin segments for various functions. By using a 2x5 female header pin arrangement, this allows the ARM-based IC to be externally debugged and programmed through a Serial Wire Debug (SWD) protocol.</w:t>
      </w:r>
    </w:p>
    <w:p w:rsidR="7AC16A41" w:rsidP="07958320" w:rsidRDefault="7AC16A41" w14:paraId="0EB3DAB1" w14:textId="0B821220">
      <w:pPr>
        <w:ind w:firstLine="720"/>
      </w:pPr>
      <w:r>
        <w:t xml:space="preserve">To communicate with the LTC3556 PMIC, pins PG14/PG13 are exposed to enable communication between the two modules via I2C (shown on the left). For connecting to the ADS1299 AFE module, the board utilizes SPI line protocols (SCK, MISO, MOSI, etc.) that are exposed by pins PA1, PA4, PA6, PA7 shown on the right-hand side. </w:t>
      </w:r>
    </w:p>
    <w:p w:rsidR="412EFD81" w:rsidRDefault="7AC16A41" w14:paraId="2E85C1F1" w14:textId="3A95C6E8">
      <w:r>
        <w:t>The remaining female headers are used to expose other general-purpose-input-output (GPIO) pins for flexible and contingent measures.</w:t>
      </w:r>
    </w:p>
    <w:p w:rsidR="75F34EF8" w:rsidRDefault="75F34EF8" w14:paraId="7CF77D14" w14:textId="0517833F"/>
    <w:p w:rsidR="00486000" w:rsidP="00486000" w:rsidRDefault="23F641AC" w14:paraId="20D35032" w14:textId="77777777">
      <w:pPr>
        <w:keepNext/>
        <w:jc w:val="center"/>
      </w:pPr>
      <w:r>
        <w:rPr>
          <w:noProof/>
        </w:rPr>
        <w:drawing>
          <wp:inline distT="0" distB="0" distL="0" distR="0" wp14:anchorId="20C3E83A" wp14:editId="5CE145E1">
            <wp:extent cx="5168228" cy="5429250"/>
            <wp:effectExtent l="0" t="0" r="0" b="0"/>
            <wp:docPr id="1169539443" name="Picture 1169539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168228" cy="5429250"/>
                    </a:xfrm>
                    <a:prstGeom prst="rect">
                      <a:avLst/>
                    </a:prstGeom>
                  </pic:spPr>
                </pic:pic>
              </a:graphicData>
            </a:graphic>
          </wp:inline>
        </w:drawing>
      </w:r>
    </w:p>
    <w:p w:rsidR="50650B46" w:rsidP="00486000" w:rsidRDefault="00486000" w14:paraId="2C44103C" w14:textId="7D879089">
      <w:pPr>
        <w:pStyle w:val="Caption"/>
        <w:jc w:val="center"/>
        <w:rPr>
          <w:i w:val="0"/>
          <w:iCs w:val="0"/>
        </w:rPr>
      </w:pPr>
      <w:bookmarkStart w:name="_Toc192283725" w:id="64"/>
      <w:r>
        <w:t xml:space="preserve">Figure </w:t>
      </w:r>
      <w:r>
        <w:fldChar w:fldCharType="begin"/>
      </w:r>
      <w:r>
        <w:instrText xml:space="preserve"> SEQ Figure \* ARABIC </w:instrText>
      </w:r>
      <w:r>
        <w:fldChar w:fldCharType="separate"/>
      </w:r>
      <w:r w:rsidR="00A80A95">
        <w:rPr>
          <w:noProof/>
        </w:rPr>
        <w:t>30</w:t>
      </w:r>
      <w:r>
        <w:fldChar w:fldCharType="end"/>
      </w:r>
      <w:r>
        <w:t xml:space="preserve">: </w:t>
      </w:r>
      <w:r w:rsidRPr="00F861DD">
        <w:t>Microcontroller PCB</w:t>
      </w:r>
      <w:r>
        <w:t xml:space="preserve"> 3D Rendering</w:t>
      </w:r>
      <w:bookmarkEnd w:id="64"/>
    </w:p>
    <w:p w:rsidR="412EFD81" w:rsidP="50650B46" w:rsidRDefault="1849BCD8" w14:paraId="10155FC1" w14:textId="5629BFCF">
      <w:pPr>
        <w:jc w:val="center"/>
        <w:rPr>
          <w:i/>
        </w:rPr>
      </w:pPr>
      <w:r w:rsidRPr="00486000">
        <w:rPr>
          <w:i/>
          <w:iCs/>
        </w:rPr>
        <w:t>Figure</w:t>
      </w:r>
      <w:r w:rsidRPr="00486000" w:rsidR="00486000">
        <w:rPr>
          <w:i/>
          <w:iCs/>
        </w:rPr>
        <w:t xml:space="preserve"> 30</w:t>
      </w:r>
      <w:r w:rsidR="00486000">
        <w:rPr>
          <w:i/>
          <w:iCs/>
        </w:rPr>
        <w:t xml:space="preserve"> is a</w:t>
      </w:r>
      <w:r w:rsidRPr="00486000">
        <w:rPr>
          <w:i/>
          <w:iCs/>
        </w:rPr>
        <w:t xml:space="preserve"> KiCad 3D Rendered PCB – A visual of the footprints and placement of the STM32L496ZGT6 prototype board</w:t>
      </w:r>
      <w:r w:rsidRPr="1849BCD8">
        <w:rPr>
          <w:i/>
          <w:iCs/>
        </w:rPr>
        <w:t>.</w:t>
      </w:r>
    </w:p>
    <w:p w:rsidR="03E3B6FC" w:rsidRDefault="03E3B6FC" w14:paraId="15D6188C" w14:textId="2FAD6FFC"/>
    <w:p w:rsidR="00486000" w:rsidP="00486000" w:rsidRDefault="00E815F5" w14:paraId="54AE2E9D" w14:textId="77777777">
      <w:pPr>
        <w:keepNext/>
      </w:pPr>
      <w:r>
        <w:rPr>
          <w:noProof/>
        </w:rPr>
        <w:drawing>
          <wp:inline distT="0" distB="0" distL="0" distR="0" wp14:anchorId="2124A705" wp14:editId="5500CFC4">
            <wp:extent cx="5943600" cy="6221095"/>
            <wp:effectExtent l="0" t="0" r="0" b="8255"/>
            <wp:docPr id="273344648" name="Picture 11" descr="A green circuit board with many small chi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9">
                      <a:extLst>
                        <a:ext uri="{28A0092B-C50C-407E-A947-70E740481C1C}">
                          <a14:useLocalDpi xmlns:a14="http://schemas.microsoft.com/office/drawing/2010/main" val="0"/>
                        </a:ext>
                      </a:extLst>
                    </a:blip>
                    <a:stretch>
                      <a:fillRect/>
                    </a:stretch>
                  </pic:blipFill>
                  <pic:spPr>
                    <a:xfrm>
                      <a:off x="0" y="0"/>
                      <a:ext cx="5943600" cy="6221095"/>
                    </a:xfrm>
                    <a:prstGeom prst="rect">
                      <a:avLst/>
                    </a:prstGeom>
                  </pic:spPr>
                </pic:pic>
              </a:graphicData>
            </a:graphic>
          </wp:inline>
        </w:drawing>
      </w:r>
    </w:p>
    <w:p w:rsidR="00486000" w:rsidP="00486000" w:rsidRDefault="00486000" w14:paraId="393F2F27" w14:textId="2CB76BD8">
      <w:pPr>
        <w:pStyle w:val="Caption"/>
      </w:pPr>
      <w:bookmarkStart w:name="_Ref192282822" w:id="65"/>
      <w:bookmarkStart w:name="_Toc192283726" w:id="66"/>
      <w:r>
        <w:t xml:space="preserve">Figure </w:t>
      </w:r>
      <w:r>
        <w:fldChar w:fldCharType="begin"/>
      </w:r>
      <w:r>
        <w:instrText xml:space="preserve"> SEQ Figure \* ARABIC </w:instrText>
      </w:r>
      <w:r>
        <w:fldChar w:fldCharType="separate"/>
      </w:r>
      <w:r w:rsidR="00A80A95">
        <w:rPr>
          <w:noProof/>
        </w:rPr>
        <w:t>31</w:t>
      </w:r>
      <w:r>
        <w:fldChar w:fldCharType="end"/>
      </w:r>
      <w:bookmarkEnd w:id="65"/>
      <w:r>
        <w:t xml:space="preserve">: </w:t>
      </w:r>
      <w:r w:rsidRPr="00A63F31">
        <w:t>Microcontroller PCB</w:t>
      </w:r>
      <w:r>
        <w:t xml:space="preserve"> Final Assembly</w:t>
      </w:r>
      <w:bookmarkEnd w:id="66"/>
    </w:p>
    <w:p w:rsidRPr="00486000" w:rsidR="024665BD" w:rsidP="00486000" w:rsidRDefault="502F5F5C" w14:paraId="3F05E443" w14:textId="23C04AF3">
      <w:pPr>
        <w:jc w:val="center"/>
        <w:rPr>
          <w:i/>
          <w:iCs/>
        </w:rPr>
      </w:pPr>
      <w:r w:rsidRPr="00486000">
        <w:rPr>
          <w:i/>
          <w:iCs/>
        </w:rPr>
        <w:t xml:space="preserve">Figure </w:t>
      </w:r>
      <w:r w:rsidRPr="00486000" w:rsidR="00486000">
        <w:rPr>
          <w:i/>
          <w:iCs/>
        </w:rPr>
        <w:t>31 is the p</w:t>
      </w:r>
      <w:r w:rsidRPr="00486000">
        <w:rPr>
          <w:i/>
          <w:iCs/>
        </w:rPr>
        <w:t xml:space="preserve">hysical MCU </w:t>
      </w:r>
      <w:r w:rsidRPr="00486000" w:rsidR="595A9207">
        <w:rPr>
          <w:i/>
          <w:iCs/>
        </w:rPr>
        <w:t xml:space="preserve">PCB after </w:t>
      </w:r>
      <w:r w:rsidRPr="00486000" w:rsidR="212EE5DB">
        <w:rPr>
          <w:i/>
          <w:iCs/>
        </w:rPr>
        <w:t xml:space="preserve">fabrication and assembly. </w:t>
      </w:r>
      <w:r w:rsidRPr="00486000" w:rsidR="3F266562">
        <w:rPr>
          <w:i/>
          <w:iCs/>
        </w:rPr>
        <w:t xml:space="preserve">Diode (D2) </w:t>
      </w:r>
      <w:r w:rsidRPr="00486000" w:rsidR="37B1B160">
        <w:rPr>
          <w:i/>
          <w:iCs/>
        </w:rPr>
        <w:t xml:space="preserve">was </w:t>
      </w:r>
      <w:r w:rsidRPr="00486000" w:rsidR="02FB4826">
        <w:rPr>
          <w:i/>
          <w:iCs/>
        </w:rPr>
        <w:t xml:space="preserve">orientated 180 </w:t>
      </w:r>
      <w:r w:rsidRPr="00486000" w:rsidR="065E43A6">
        <w:rPr>
          <w:i/>
          <w:iCs/>
        </w:rPr>
        <w:t>degrees for proper functionality.</w:t>
      </w:r>
      <w:r w:rsidRPr="00486000" w:rsidR="70488852">
        <w:rPr>
          <w:i/>
          <w:iCs/>
        </w:rPr>
        <w:t xml:space="preserve"> </w:t>
      </w:r>
      <w:r w:rsidRPr="00486000" w:rsidR="7DD25B00">
        <w:rPr>
          <w:i/>
          <w:iCs/>
        </w:rPr>
        <w:t xml:space="preserve">The ESD protection IC for the SWD interface </w:t>
      </w:r>
      <w:r w:rsidRPr="00486000" w:rsidR="39C3CFC6">
        <w:rPr>
          <w:i/>
          <w:iCs/>
        </w:rPr>
        <w:t xml:space="preserve">was removed due to </w:t>
      </w:r>
      <w:r w:rsidRPr="00486000" w:rsidR="33CE9E06">
        <w:rPr>
          <w:i/>
          <w:iCs/>
        </w:rPr>
        <w:t>improper pad assignments.</w:t>
      </w:r>
    </w:p>
    <w:p w:rsidR="27DAF3A5" w:rsidP="27DAF3A5" w:rsidRDefault="27DAF3A5" w14:paraId="4293A44A" w14:textId="1EEC714A">
      <w:pPr>
        <w:rPr>
          <w:rFonts w:eastAsia="Times New Roman"/>
        </w:rPr>
      </w:pPr>
    </w:p>
    <w:p w:rsidR="7AC16A41" w:rsidP="55127D92" w:rsidRDefault="41380089" w14:paraId="45C59443" w14:textId="0CEE435C">
      <w:pPr>
        <w:rPr>
          <w:rFonts w:eastAsia="Times New Roman"/>
        </w:rPr>
      </w:pPr>
      <w:r w:rsidRPr="41380089">
        <w:rPr>
          <w:rFonts w:eastAsia="Times New Roman"/>
          <w:b/>
          <w:bCs/>
          <w:color w:val="000000" w:themeColor="text1"/>
        </w:rPr>
        <w:t xml:space="preserve">Electrical Design Details – </w:t>
      </w:r>
      <w:r w:rsidRPr="7AC16A41" w:rsidR="7AC16A41">
        <w:rPr>
          <w:rFonts w:eastAsia="Times New Roman"/>
          <w:b/>
          <w:bCs/>
          <w:color w:val="000000" w:themeColor="text1"/>
        </w:rPr>
        <w:t>Power Supply Connection</w:t>
      </w:r>
    </w:p>
    <w:p w:rsidR="7AC16A41" w:rsidP="07958320" w:rsidRDefault="7AC16A41" w14:paraId="5FD4AA6D" w14:textId="57D60B66">
      <w:pPr>
        <w:ind w:firstLine="720"/>
      </w:pPr>
      <w:r>
        <w:t xml:space="preserve">In order to provide a proper method of supplying power, the board includes a two-position screw terminal block that enables wires, 3.3 V rail and GND, to be securely connected to the PCB. This specific connector allows wires to be clamped down through the physical metal frame and screw. The input 3.3 V supply is fed into a power regulating circuitry that uses both an LDO IC and operational amplifier to regulate it into </w:t>
      </w:r>
      <w:r w:rsidR="2D0D25A1">
        <w:t>a</w:t>
      </w:r>
      <w:r w:rsidR="5959D477">
        <w:t xml:space="preserve"> </w:t>
      </w:r>
      <w:r>
        <w:t>“VDD</w:t>
      </w:r>
      <w:r w:rsidR="5959D477">
        <w:t xml:space="preserve">” </w:t>
      </w:r>
      <w:r w:rsidR="088DE0E0">
        <w:t>copper plane</w:t>
      </w:r>
      <w:r w:rsidR="5959D477">
        <w:t>,</w:t>
      </w:r>
      <w:r>
        <w:t xml:space="preserve"> used to power the rest of the circuit.</w:t>
      </w:r>
    </w:p>
    <w:p w:rsidR="7AC16A41" w:rsidRDefault="7AC16A41" w14:paraId="1DDBAABE" w14:textId="6130919E"/>
    <w:p w:rsidR="7AC16A41" w:rsidP="7AC16A41" w:rsidRDefault="5747C390" w14:paraId="437752DE" w14:textId="55FA6F11">
      <w:pPr>
        <w:rPr>
          <w:rFonts w:eastAsia="Times New Roman"/>
        </w:rPr>
      </w:pPr>
      <w:r w:rsidRPr="5747C390">
        <w:rPr>
          <w:rFonts w:eastAsia="Times New Roman"/>
          <w:b/>
          <w:bCs/>
          <w:color w:val="000000" w:themeColor="text1"/>
        </w:rPr>
        <w:t xml:space="preserve">Electrical Design Details – </w:t>
      </w:r>
      <w:r w:rsidRPr="7AC16A41" w:rsidR="7AC16A41">
        <w:rPr>
          <w:rFonts w:eastAsia="Times New Roman"/>
          <w:b/>
          <w:bCs/>
          <w:color w:val="000000" w:themeColor="text1"/>
        </w:rPr>
        <w:t>USB 2.0 Micro-B Interface</w:t>
      </w:r>
      <w:r w:rsidRPr="4BE0818F" w:rsidR="4BE0818F">
        <w:rPr>
          <w:rFonts w:eastAsia="Times New Roman"/>
          <w:b/>
          <w:bCs/>
          <w:color w:val="000000" w:themeColor="text1"/>
        </w:rPr>
        <w:t xml:space="preserve"> to PC</w:t>
      </w:r>
    </w:p>
    <w:p w:rsidR="7AC16A41" w:rsidP="07958320" w:rsidRDefault="7AC16A41" w14:paraId="1393F6D4" w14:textId="2DF063E4">
      <w:pPr>
        <w:ind w:firstLine="720"/>
      </w:pPr>
      <w:r>
        <w:t>Shown at the bottom of the PCB</w:t>
      </w:r>
      <w:r w:rsidR="41380089">
        <w:t xml:space="preserve"> in </w:t>
      </w:r>
      <w:r w:rsidR="00486000">
        <w:rPr>
          <w:highlight w:val="yellow"/>
        </w:rPr>
        <w:fldChar w:fldCharType="begin"/>
      </w:r>
      <w:r w:rsidR="00486000">
        <w:instrText xml:space="preserve"> REF _Ref192282822 \h </w:instrText>
      </w:r>
      <w:r w:rsidR="00486000">
        <w:rPr>
          <w:highlight w:val="yellow"/>
        </w:rPr>
      </w:r>
      <w:r w:rsidR="00486000">
        <w:rPr>
          <w:highlight w:val="yellow"/>
        </w:rPr>
        <w:fldChar w:fldCharType="separate"/>
      </w:r>
      <w:r w:rsidR="00486000">
        <w:t xml:space="preserve">Figure </w:t>
      </w:r>
      <w:r w:rsidR="00486000">
        <w:rPr>
          <w:noProof/>
        </w:rPr>
        <w:t>31</w:t>
      </w:r>
      <w:r w:rsidR="00486000">
        <w:rPr>
          <w:highlight w:val="yellow"/>
        </w:rPr>
        <w:fldChar w:fldCharType="end"/>
      </w:r>
      <w:r>
        <w:t>, a USB 2.0 Micro-B connector is installed as an interface between the MCU and the PC simulator. All surrounding passive components and circuitry provide the proper protection required to prevent any distortion of the USB data lines (PA11/PA12). This allows the MCU to send clean control signals to the simulator based on the classifications made from the surface EMG signals.</w:t>
      </w:r>
    </w:p>
    <w:p w:rsidR="7AC16A41" w:rsidP="7AC16A41" w:rsidRDefault="7AC16A41" w14:paraId="27D10EE7" w14:textId="14852FB1"/>
    <w:p w:rsidR="2C9416AF" w:rsidP="2C9416AF" w:rsidRDefault="2C9416AF" w14:paraId="6F177391" w14:textId="682A7419">
      <w:pPr>
        <w:rPr>
          <w:rFonts w:eastAsia="Times New Roman"/>
        </w:rPr>
      </w:pPr>
      <w:r w:rsidRPr="2C9416AF">
        <w:rPr>
          <w:rFonts w:eastAsia="Times New Roman"/>
          <w:b/>
          <w:bCs/>
          <w:color w:val="000000" w:themeColor="text1"/>
        </w:rPr>
        <w:t>Electrical Design Details – Onboard Components</w:t>
      </w:r>
    </w:p>
    <w:p w:rsidR="7AC16A41" w:rsidP="07958320" w:rsidRDefault="7AC16A41" w14:paraId="1B97D669" w14:textId="03A9D786">
      <w:pPr>
        <w:ind w:firstLine="720"/>
      </w:pPr>
      <w:r>
        <w:t>The two tactile switch-pushbuttons, both placed at the bottom corners of the PCB, are assigned for different functions. The left pushbutton is a “USER” button that allows the MCU to switch between operating modes. The other pushbutton is used to reset the MCU IC through the NRST pin.</w:t>
      </w:r>
    </w:p>
    <w:p w:rsidR="7AC16A41" w:rsidRDefault="7AC16A41" w14:paraId="51CF274B" w14:textId="5D5A4EE7">
      <w:r>
        <w:t>Several LEDs are installed around the board to visually indicate system behavior, such as whether power is being supplied, the event of data transfer, or SWD programming.</w:t>
      </w:r>
    </w:p>
    <w:p w:rsidR="17BC00D7" w:rsidRDefault="17BC00D7" w14:paraId="6796269F" w14:textId="62CFE719"/>
    <w:p w:rsidR="17BC00D7" w:rsidP="17BC00D7" w:rsidRDefault="17BC00D7" w14:paraId="25C99761" w14:textId="169CB7C3">
      <w:r w:rsidRPr="17BC00D7">
        <w:rPr>
          <w:rFonts w:eastAsia="Times New Roman"/>
          <w:b/>
          <w:bCs/>
          <w:color w:val="000000" w:themeColor="text1"/>
        </w:rPr>
        <w:t>STM32 PCB Debugging</w:t>
      </w:r>
    </w:p>
    <w:p w:rsidR="7AC16A41" w:rsidP="07958320" w:rsidRDefault="7AC16A41" w14:paraId="0C297270" w14:textId="76A61711">
      <w:pPr>
        <w:ind w:firstLine="720"/>
      </w:pPr>
      <w:r>
        <w:t xml:space="preserve">Once the MCU PCB design was finalized and verified through a series of DRC tests, the design files and BOM were sent to the manufacturer for both fabrication and assembly. </w:t>
      </w:r>
      <w:r w:rsidR="17BC00D7">
        <w:t xml:space="preserve">After encountering issues with diode orientation and improper pad assignments, the </w:t>
      </w:r>
      <w:r w:rsidR="2C9416AF">
        <w:t>components were</w:t>
      </w:r>
      <w:r w:rsidR="17BC00D7">
        <w:t xml:space="preserve"> carefully </w:t>
      </w:r>
      <w:r w:rsidR="009B4071">
        <w:t>rearranged</w:t>
      </w:r>
      <w:r w:rsidR="22A88D86">
        <w:t xml:space="preserve"> through</w:t>
      </w:r>
      <w:r w:rsidR="2C9416AF">
        <w:t xml:space="preserve"> manual soldering</w:t>
      </w:r>
      <w:r w:rsidR="17BC00D7">
        <w:t xml:space="preserve"> </w:t>
      </w:r>
      <w:r w:rsidR="22A88D86">
        <w:t xml:space="preserve">as seen in </w:t>
      </w:r>
      <w:r w:rsidR="009B4071">
        <w:rPr>
          <w:highlight w:val="yellow"/>
        </w:rPr>
        <w:fldChar w:fldCharType="begin"/>
      </w:r>
      <w:r w:rsidR="009B4071">
        <w:instrText xml:space="preserve"> REF _Ref192282822 \h </w:instrText>
      </w:r>
      <w:r w:rsidR="009B4071">
        <w:rPr>
          <w:highlight w:val="yellow"/>
        </w:rPr>
      </w:r>
      <w:r w:rsidR="009B4071">
        <w:rPr>
          <w:highlight w:val="yellow"/>
        </w:rPr>
        <w:fldChar w:fldCharType="separate"/>
      </w:r>
      <w:r w:rsidR="009B4071">
        <w:t xml:space="preserve">Figure </w:t>
      </w:r>
      <w:r w:rsidR="009B4071">
        <w:rPr>
          <w:noProof/>
        </w:rPr>
        <w:t>31</w:t>
      </w:r>
      <w:r w:rsidR="009B4071">
        <w:rPr>
          <w:highlight w:val="yellow"/>
        </w:rPr>
        <w:fldChar w:fldCharType="end"/>
      </w:r>
      <w:r w:rsidR="17BC00D7">
        <w:t>.</w:t>
      </w:r>
    </w:p>
    <w:p w:rsidR="7AC16A41" w:rsidP="7AC16A41" w:rsidRDefault="7AC16A41" w14:paraId="7702F2C6" w14:textId="07A971EE"/>
    <w:p w:rsidR="076540DD" w:rsidRDefault="076540DD" w14:paraId="60A3B826" w14:textId="0214864E"/>
    <w:p w:rsidR="009B4071" w:rsidP="009B4071" w:rsidRDefault="287F6E82" w14:paraId="3A6B5DED" w14:textId="09164F3F">
      <w:pPr>
        <w:keepNext/>
        <w:jc w:val="center"/>
      </w:pPr>
      <w:r>
        <w:rPr>
          <w:noProof/>
        </w:rPr>
        <w:drawing>
          <wp:inline distT="0" distB="0" distL="0" distR="0" wp14:anchorId="6D0C24E6" wp14:editId="3F6FFB15">
            <wp:extent cx="5092700" cy="4457700"/>
            <wp:effectExtent l="0" t="317500" r="0" b="317500"/>
            <wp:docPr id="200278456" name="Picture 10"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0">
                      <a:extLst>
                        <a:ext uri="{28A0092B-C50C-407E-A947-70E740481C1C}">
                          <a14:useLocalDpi xmlns:a14="http://schemas.microsoft.com/office/drawing/2010/main" val="0"/>
                        </a:ext>
                      </a:extLst>
                    </a:blip>
                    <a:stretch>
                      <a:fillRect/>
                    </a:stretch>
                  </pic:blipFill>
                  <pic:spPr>
                    <a:xfrm rot="5400000">
                      <a:off x="0" y="0"/>
                      <a:ext cx="5092700" cy="4457700"/>
                    </a:xfrm>
                    <a:prstGeom prst="rect">
                      <a:avLst/>
                    </a:prstGeom>
                  </pic:spPr>
                </pic:pic>
              </a:graphicData>
            </a:graphic>
          </wp:inline>
        </w:drawing>
      </w:r>
    </w:p>
    <w:p w:rsidR="65D9E28E" w:rsidP="009B4071" w:rsidRDefault="009B4071" w14:paraId="463D880C" w14:textId="1330AD76">
      <w:pPr>
        <w:pStyle w:val="Caption"/>
        <w:jc w:val="center"/>
      </w:pPr>
      <w:bookmarkStart w:name="_Ref192282907" w:id="67"/>
      <w:bookmarkStart w:name="_Toc192283727" w:id="68"/>
      <w:r>
        <w:t xml:space="preserve">Figure </w:t>
      </w:r>
      <w:r>
        <w:fldChar w:fldCharType="begin"/>
      </w:r>
      <w:r>
        <w:instrText xml:space="preserve"> SEQ Figure \* ARABIC </w:instrText>
      </w:r>
      <w:r>
        <w:fldChar w:fldCharType="separate"/>
      </w:r>
      <w:r w:rsidR="00A80A95">
        <w:rPr>
          <w:noProof/>
        </w:rPr>
        <w:t>32</w:t>
      </w:r>
      <w:r>
        <w:fldChar w:fldCharType="end"/>
      </w:r>
      <w:bookmarkEnd w:id="67"/>
      <w:r>
        <w:t>: Microcontroller PCB Flash Test</w:t>
      </w:r>
      <w:bookmarkEnd w:id="68"/>
    </w:p>
    <w:p w:rsidRPr="009B4071" w:rsidR="50678064" w:rsidP="22A88D86" w:rsidRDefault="009B4071" w14:paraId="1F7D1652" w14:textId="13EB0469">
      <w:pPr>
        <w:jc w:val="center"/>
        <w:rPr>
          <w:i/>
          <w:iCs/>
        </w:rPr>
      </w:pPr>
      <w:r w:rsidRPr="009B4071">
        <w:rPr>
          <w:i/>
          <w:iCs/>
        </w:rPr>
        <w:t>Figure 32 is the test setup for the uC PCB program flash test.</w:t>
      </w:r>
    </w:p>
    <w:p w:rsidR="50678064" w:rsidP="07958320" w:rsidRDefault="5544FF75" w14:paraId="3F76F91A" w14:textId="4CEBD276">
      <w:pPr>
        <w:ind w:firstLine="720"/>
      </w:pPr>
      <w:r w:rsidRPr="5544FF75">
        <w:t xml:space="preserve">As shown in </w:t>
      </w:r>
      <w:r w:rsidR="009B4071">
        <w:rPr>
          <w:highlight w:val="yellow"/>
        </w:rPr>
        <w:fldChar w:fldCharType="begin"/>
      </w:r>
      <w:r w:rsidR="009B4071">
        <w:instrText xml:space="preserve"> REF _Ref192282907 \h </w:instrText>
      </w:r>
      <w:r w:rsidR="009B4071">
        <w:rPr>
          <w:highlight w:val="yellow"/>
        </w:rPr>
      </w:r>
      <w:r w:rsidR="009B4071">
        <w:rPr>
          <w:highlight w:val="yellow"/>
        </w:rPr>
        <w:fldChar w:fldCharType="separate"/>
      </w:r>
      <w:r w:rsidR="009B4071">
        <w:t xml:space="preserve">Figure </w:t>
      </w:r>
      <w:r w:rsidR="009B4071">
        <w:rPr>
          <w:noProof/>
        </w:rPr>
        <w:t>32</w:t>
      </w:r>
      <w:r w:rsidR="009B4071">
        <w:rPr>
          <w:highlight w:val="yellow"/>
        </w:rPr>
        <w:fldChar w:fldCharType="end"/>
      </w:r>
      <w:r w:rsidRPr="308D9630" w:rsidR="308D9630">
        <w:t>, the</w:t>
      </w:r>
      <w:r w:rsidR="79A4B072">
        <w:t xml:space="preserve"> fully functional </w:t>
      </w:r>
      <w:r w:rsidRPr="0F2680C2" w:rsidR="0F2680C2">
        <w:t>and powered-on</w:t>
      </w:r>
      <w:r w:rsidR="79A4B072">
        <w:t xml:space="preserve"> MCU PCB is connected to the </w:t>
      </w:r>
      <w:r w:rsidRPr="79A4B072" w:rsidR="79A4B072">
        <w:rPr>
          <w:i/>
          <w:iCs/>
        </w:rPr>
        <w:t>ST</w:t>
      </w:r>
      <w:r w:rsidRPr="52C6AC72" w:rsidR="52C6AC72">
        <w:rPr>
          <w:i/>
          <w:iCs/>
        </w:rPr>
        <w:t>-</w:t>
      </w:r>
      <w:r w:rsidRPr="79A4B072" w:rsidR="79A4B072">
        <w:rPr>
          <w:i/>
          <w:iCs/>
        </w:rPr>
        <w:t xml:space="preserve">Link Utility </w:t>
      </w:r>
      <w:r w:rsidRPr="308D9630" w:rsidR="308D9630">
        <w:t>external debugger</w:t>
      </w:r>
      <w:r w:rsidRPr="79A4B072" w:rsidR="79A4B072">
        <w:t xml:space="preserve"> </w:t>
      </w:r>
      <w:r w:rsidRPr="11CC9952" w:rsidR="11CC9952">
        <w:t xml:space="preserve">through the following pins: </w:t>
      </w:r>
      <w:r w:rsidRPr="41256F8D" w:rsidR="41256F8D">
        <w:t xml:space="preserve">PA13 (SWDIO), PA14 (SWCLK), PB3 (SWO), and </w:t>
      </w:r>
      <w:r w:rsidRPr="5544FF75">
        <w:t>NRST (NRST).</w:t>
      </w:r>
      <w:r w:rsidRPr="0CE55A0D" w:rsidR="0CE55A0D">
        <w:t xml:space="preserve"> </w:t>
      </w:r>
      <w:r w:rsidRPr="198D1411" w:rsidR="198D1411">
        <w:t xml:space="preserve">Prior to testing, the </w:t>
      </w:r>
      <w:r w:rsidRPr="11295AF6" w:rsidR="11295AF6">
        <w:t>first task</w:t>
      </w:r>
      <w:r w:rsidRPr="52C6AC72" w:rsidR="52C6AC72">
        <w:t xml:space="preserve"> was to wipe the STM32’s on-chip flash memory</w:t>
      </w:r>
      <w:r w:rsidRPr="70ED77B8" w:rsidR="70ED77B8">
        <w:t xml:space="preserve"> in order to ensure any previous firmware is removed. </w:t>
      </w:r>
      <w:r w:rsidRPr="070800DE" w:rsidR="070800DE">
        <w:t>This was accomplished</w:t>
      </w:r>
      <w:r w:rsidRPr="52C6AC72" w:rsidR="52C6AC72">
        <w:t xml:space="preserve"> simply by utilizing the </w:t>
      </w:r>
      <w:r w:rsidRPr="0DFC2FA3" w:rsidR="0DFC2FA3">
        <w:t>debugger’s built</w:t>
      </w:r>
      <w:r w:rsidRPr="3001CBB7" w:rsidR="3001CBB7">
        <w:t>-in “</w:t>
      </w:r>
      <w:r w:rsidRPr="0DFC2FA3" w:rsidR="0DFC2FA3">
        <w:t>Erase” function.</w:t>
      </w:r>
      <w:r w:rsidRPr="3001CBB7" w:rsidR="3001CBB7">
        <w:t xml:space="preserve"> </w:t>
      </w:r>
      <w:r w:rsidRPr="063089AE" w:rsidR="063089AE">
        <w:t xml:space="preserve">The device’s memory was verified to be successfully </w:t>
      </w:r>
      <w:r w:rsidRPr="6422B105" w:rsidR="6422B105">
        <w:t xml:space="preserve">cleared by </w:t>
      </w:r>
      <w:r w:rsidRPr="5A5BEC77" w:rsidR="5A5BEC77">
        <w:t xml:space="preserve">assessing the console </w:t>
      </w:r>
      <w:r w:rsidRPr="27267D6E" w:rsidR="27267D6E">
        <w:t xml:space="preserve">output through </w:t>
      </w:r>
      <w:r w:rsidRPr="70ED77B8" w:rsidR="70ED77B8">
        <w:t>the</w:t>
      </w:r>
      <w:r w:rsidRPr="27267D6E" w:rsidR="27267D6E">
        <w:t xml:space="preserve"> STM32CubeIDE program.</w:t>
      </w:r>
      <w:r w:rsidRPr="70ED77B8" w:rsidR="70ED77B8">
        <w:t xml:space="preserve"> </w:t>
      </w:r>
    </w:p>
    <w:p w:rsidR="11295AF6" w:rsidP="11295AF6" w:rsidRDefault="11295AF6" w14:paraId="28FEA8A1" w14:textId="68590E6B"/>
    <w:p w:rsidR="00CB4BEC" w:rsidP="07958320" w:rsidRDefault="5D8A8140" w14:paraId="66016360" w14:textId="57FB32FE">
      <w:pPr>
        <w:ind w:firstLine="720"/>
      </w:pPr>
      <w:r w:rsidRPr="5D8A8140">
        <w:t xml:space="preserve">To test the MCU’s basic functionality using the external debugger, a simple </w:t>
      </w:r>
      <w:r w:rsidRPr="4A3477CB" w:rsidR="4A3477CB">
        <w:t>“</w:t>
      </w:r>
      <w:r w:rsidRPr="66649C07" w:rsidR="66649C07">
        <w:t xml:space="preserve">LED blink” code was uploaded to the board, </w:t>
      </w:r>
      <w:r w:rsidRPr="7CEA6C3C" w:rsidR="7CEA6C3C">
        <w:t xml:space="preserve">with the purpose of flashing the on-board status </w:t>
      </w:r>
      <w:r w:rsidRPr="48516F7D" w:rsidR="48516F7D">
        <w:t>indicator LED</w:t>
      </w:r>
      <w:r w:rsidRPr="2AA43DBD" w:rsidR="2AA43DBD">
        <w:t xml:space="preserve"> at various rates. Once verified, </w:t>
      </w:r>
      <w:r w:rsidRPr="02CA3D12" w:rsidR="02CA3D12">
        <w:t>the next test involved the</w:t>
      </w:r>
      <w:r w:rsidRPr="2AA43DBD" w:rsidR="2AA43DBD">
        <w:t xml:space="preserve"> </w:t>
      </w:r>
      <w:r w:rsidRPr="14332D27" w:rsidR="14332D27">
        <w:t>actual SWD debug interface</w:t>
      </w:r>
      <w:r w:rsidRPr="52256249" w:rsidR="52256249">
        <w:t xml:space="preserve">. </w:t>
      </w:r>
      <w:r w:rsidR="1849BCD8">
        <w:t>The</w:t>
      </w:r>
      <w:r w:rsidRPr="5443798B" w:rsidR="5443798B">
        <w:t xml:space="preserve"> interface was tested and verified by stepping through the prototype firmware</w:t>
      </w:r>
      <w:r w:rsidR="1849BCD8">
        <w:t xml:space="preserve"> and uploading the pre-trained ML model</w:t>
      </w:r>
      <w:r w:rsidR="2C9416AF">
        <w:t>, resulting in zero present errors.</w:t>
      </w:r>
    </w:p>
    <w:p w:rsidR="00CB4BEC" w:rsidP="00CB4BEC" w:rsidRDefault="00947C68" w14:paraId="67B2A64B" w14:textId="271627FD">
      <w:pPr>
        <w:pStyle w:val="Heading2"/>
      </w:pPr>
      <w:bookmarkStart w:name="_Toc192283690" w:id="69"/>
      <w:r>
        <w:t>Wiring Diagram</w:t>
      </w:r>
      <w:bookmarkEnd w:id="69"/>
    </w:p>
    <w:p w:rsidR="009B4071" w:rsidP="009B4071" w:rsidRDefault="000B10F8" w14:paraId="4133C17A" w14:textId="77777777">
      <w:pPr>
        <w:keepNext/>
      </w:pPr>
      <w:r>
        <w:rPr>
          <w:noProof/>
        </w:rPr>
        <w:drawing>
          <wp:inline distT="0" distB="0" distL="0" distR="0" wp14:anchorId="319930F5" wp14:editId="459C26A5">
            <wp:extent cx="5943600" cy="4920615"/>
            <wp:effectExtent l="0" t="0" r="0" b="0"/>
            <wp:docPr id="103425539" name="Picture 14"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5539" name="Picture 14" descr="A circuit board with wires connected to it&#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920615"/>
                    </a:xfrm>
                    <a:prstGeom prst="rect">
                      <a:avLst/>
                    </a:prstGeom>
                    <a:noFill/>
                    <a:ln>
                      <a:noFill/>
                    </a:ln>
                  </pic:spPr>
                </pic:pic>
              </a:graphicData>
            </a:graphic>
          </wp:inline>
        </w:drawing>
      </w:r>
    </w:p>
    <w:p w:rsidR="00947C68" w:rsidP="009B4071" w:rsidRDefault="009B4071" w14:paraId="17800538" w14:textId="47C92E0D">
      <w:pPr>
        <w:pStyle w:val="Caption"/>
      </w:pPr>
      <w:bookmarkStart w:name="_Ref192282928" w:id="70"/>
      <w:bookmarkStart w:name="_Toc192283728" w:id="71"/>
      <w:r>
        <w:t xml:space="preserve">Figure </w:t>
      </w:r>
      <w:r>
        <w:fldChar w:fldCharType="begin"/>
      </w:r>
      <w:r>
        <w:instrText xml:space="preserve"> SEQ Figure \* ARABIC </w:instrText>
      </w:r>
      <w:r>
        <w:fldChar w:fldCharType="separate"/>
      </w:r>
      <w:r w:rsidR="00A80A95">
        <w:rPr>
          <w:noProof/>
        </w:rPr>
        <w:t>33</w:t>
      </w:r>
      <w:r>
        <w:fldChar w:fldCharType="end"/>
      </w:r>
      <w:bookmarkEnd w:id="70"/>
      <w:r>
        <w:t>: Integration Wiring Diagram</w:t>
      </w:r>
      <w:bookmarkEnd w:id="71"/>
    </w:p>
    <w:p w:rsidRPr="00947C68" w:rsidR="00947C68" w:rsidP="009B4071" w:rsidRDefault="009B4071" w14:paraId="46C202F6" w14:textId="6F608FB7">
      <w:pPr>
        <w:ind w:firstLine="720"/>
      </w:pPr>
      <w:r>
        <w:fldChar w:fldCharType="begin"/>
      </w:r>
      <w:r>
        <w:instrText xml:space="preserve"> REF _Ref192282928 \h </w:instrText>
      </w:r>
      <w:r>
        <w:fldChar w:fldCharType="separate"/>
      </w:r>
      <w:r>
        <w:t xml:space="preserve">Figure </w:t>
      </w:r>
      <w:r>
        <w:rPr>
          <w:noProof/>
        </w:rPr>
        <w:t>33</w:t>
      </w:r>
      <w:r>
        <w:fldChar w:fldCharType="end"/>
      </w:r>
      <w:r>
        <w:t xml:space="preserve"> </w:t>
      </w:r>
      <w:r w:rsidR="000B10F8">
        <w:t>depicts how our 3 subsystems are wired together for operation. The AFE board is pictured on the top, and it is directly connected to the electrodes on the users arm. The microcontroller board is connected to the AFE through SPI communication lines (yellow wires) and also connected to the power management board through I2C communication lines (orange wires). The power management board is connected to the other subsystems to provide power as shown with the red wires in the figure. It is also connected to our single cell, 3.7V LiPo battery.</w:t>
      </w:r>
      <w:r w:rsidR="00520EF5">
        <w:t xml:space="preserve">  All wires in the image above are 20 AWG.</w:t>
      </w:r>
    </w:p>
    <w:p w:rsidR="535693D1" w:rsidP="00B941F2" w:rsidRDefault="00B6564A" w14:paraId="3AA4E5CF" w14:textId="1E2054B6">
      <w:pPr>
        <w:pStyle w:val="Heading1"/>
        <w:spacing w:line="480" w:lineRule="auto"/>
        <w:rPr>
          <w:rFonts w:ascii="Times New Roman" w:hAnsi="Times New Roman" w:cs="Times New Roman"/>
        </w:rPr>
      </w:pPr>
      <w:bookmarkStart w:name="_Toc192283691" w:id="72"/>
      <w:r>
        <w:rPr>
          <w:rFonts w:ascii="Times New Roman" w:hAnsi="Times New Roman" w:cs="Times New Roman"/>
        </w:rPr>
        <w:t>Software and Firmware Readiness</w:t>
      </w:r>
      <w:bookmarkEnd w:id="72"/>
    </w:p>
    <w:p w:rsidRPr="00B941F2" w:rsidR="00B941F2" w:rsidP="0F987662" w:rsidRDefault="00B941F2" w14:paraId="2F2118B7" w14:textId="2FFBB652">
      <w:pPr>
        <w:ind w:firstLine="720"/>
        <w:jc w:val="both"/>
      </w:pPr>
      <w:r w:rsidRPr="00B941F2">
        <w:t>The development of the system's software and firmware focused on three key components: inter-board communication, machine learning (ML) integration, and real-time feature extraction. Inter-board communication was implemented using SPI and I2C protocols to ensure seamless data exchange between subsystems. The SPI interface was developed for communication with the analog front-end (AFE) board and validated using evaluation kits and a logic analyzer, confirming correct data transmission. The I2C interface was implemented for controlling the power management IC (PMIC), allowing the microcontroller to enable and disable voltage rails as needed. Successful validation of these communication protocols ensures reliable subsystem interaction, a critical requirement for the full system integration phase.</w:t>
      </w:r>
    </w:p>
    <w:p w:rsidR="004924EC" w:rsidP="0F987662" w:rsidRDefault="00B941F2" w14:paraId="58ACE999" w14:textId="023BEB42">
      <w:pPr>
        <w:ind w:firstLine="720"/>
        <w:jc w:val="both"/>
      </w:pPr>
      <w:r w:rsidRPr="00B941F2">
        <w:t xml:space="preserve">The machine learning model and feature extraction firmware were also key software components developed for the system. The ML model was trained on the NinaPro dataset, achieving an accuracy of 85%, and was successfully deployed on a microcontroller evaluation kit. </w:t>
      </w:r>
      <w:r w:rsidRPr="00B941F2" w:rsidR="00E5747D">
        <w:t>The testing</w:t>
      </w:r>
      <w:r w:rsidRPr="00B941F2">
        <w:t xml:space="preserve"> confirmed that the model size and RAM usage were within operational limits, and validation using sample data demonstrated expected classification performance. Additionally, feature extraction firmware was developed to process incoming electromyography (EMG) signals in real time. This firmware was tested using sample data on evaluation kits, verifying its ability to extract relevant features efficiently. The successful development and validation of these software components establish a strong foundation for the final integration of all system elements</w:t>
      </w:r>
      <w:r w:rsidR="004924EC">
        <w:t>.</w:t>
      </w:r>
    </w:p>
    <w:p w:rsidR="00B941F2" w:rsidP="0F987662" w:rsidRDefault="008A1FE9" w14:paraId="23BDDEB4" w14:textId="5D6500AA">
      <w:pPr>
        <w:ind w:firstLine="720"/>
        <w:jc w:val="both"/>
      </w:pPr>
      <w:r w:rsidR="3548EE72">
        <w:rPr/>
        <w:t xml:space="preserve">Figure </w:t>
      </w:r>
      <w:r w:rsidRPr="3548EE72" w:rsidR="3548EE72">
        <w:rPr>
          <w:highlight w:val="yellow"/>
        </w:rPr>
        <w:t>##</w:t>
      </w:r>
      <w:r w:rsidR="3548EE72">
        <w:rPr/>
        <w:t xml:space="preserve"> below shows </w:t>
      </w:r>
      <w:r w:rsidR="3548EE72">
        <w:rPr/>
        <w:t xml:space="preserve">a sketch of the firmware for the HANDS-EMG device. All project code </w:t>
      </w:r>
      <w:r w:rsidR="3548EE72">
        <w:rPr/>
        <w:t>resides</w:t>
      </w:r>
      <w:r w:rsidR="3548EE72">
        <w:rPr/>
        <w:t xml:space="preserve"> within the STM32 microcontroller. The </w:t>
      </w:r>
      <w:r w:rsidR="3548EE72">
        <w:rPr/>
        <w:t>code runs on a finite state machine where it will query the analog front end for the read EMG signals. This prompt</w:t>
      </w:r>
      <w:r w:rsidR="3548EE72">
        <w:rPr/>
        <w:t xml:space="preserve">s the machine feature extraction to extract the relevant features and </w:t>
      </w:r>
      <w:r w:rsidR="3548EE72">
        <w:rPr/>
        <w:t xml:space="preserve">trigger the machine learning model with the feature vector. After a classification had been </w:t>
      </w:r>
      <w:r w:rsidR="3548EE72">
        <w:rPr/>
        <w:t>reached, the firmware sends that classification over the USB to be displayed by the computer simulation software.</w:t>
      </w:r>
    </w:p>
    <w:p w:rsidR="008A1FE9" w:rsidP="008A1FE9" w:rsidRDefault="008A1FE9" w14:paraId="0DBDEB39" w14:textId="0BAEBE81">
      <w:pPr>
        <w:ind w:firstLine="720"/>
        <w:jc w:val="center"/>
      </w:pPr>
    </w:p>
    <w:p w:rsidRPr="009B4071" w:rsidR="001B212A" w:rsidP="008A1FE9" w:rsidRDefault="009B4071" w14:paraId="67EB466C" w14:textId="3095BE1B">
      <w:pPr>
        <w:ind w:firstLine="720"/>
        <w:jc w:val="center"/>
        <w:rPr>
          <w:i/>
          <w:iCs/>
          <w:highlight w:val="yellow"/>
        </w:rPr>
      </w:pPr>
      <w:r w:rsidRPr="009B4071">
        <w:rPr>
          <w:i/>
          <w:iCs/>
          <w:noProof/>
        </w:rPr>
        <mc:AlternateContent>
          <mc:Choice Requires="wps">
            <w:drawing>
              <wp:anchor distT="0" distB="0" distL="114300" distR="114300" simplePos="0" relativeHeight="251658250" behindDoc="0" locked="0" layoutInCell="1" allowOverlap="1" wp14:anchorId="62CB3290" wp14:editId="4084B6C0">
                <wp:simplePos x="0" y="0"/>
                <wp:positionH relativeFrom="column">
                  <wp:posOffset>-190500</wp:posOffset>
                </wp:positionH>
                <wp:positionV relativeFrom="paragraph">
                  <wp:posOffset>4527550</wp:posOffset>
                </wp:positionV>
                <wp:extent cx="6125845" cy="635"/>
                <wp:effectExtent l="0" t="0" r="0" b="0"/>
                <wp:wrapTopAndBottom/>
                <wp:docPr id="624694560" name="Text Box 1"/>
                <wp:cNvGraphicFramePr/>
                <a:graphic xmlns:a="http://schemas.openxmlformats.org/drawingml/2006/main">
                  <a:graphicData uri="http://schemas.microsoft.com/office/word/2010/wordprocessingShape">
                    <wps:wsp>
                      <wps:cNvSpPr txBox="1"/>
                      <wps:spPr>
                        <a:xfrm>
                          <a:off x="0" y="0"/>
                          <a:ext cx="6125845" cy="635"/>
                        </a:xfrm>
                        <a:prstGeom prst="rect">
                          <a:avLst/>
                        </a:prstGeom>
                        <a:solidFill>
                          <a:prstClr val="white"/>
                        </a:solidFill>
                        <a:ln>
                          <a:noFill/>
                        </a:ln>
                      </wps:spPr>
                      <wps:txbx>
                        <w:txbxContent>
                          <w:p w:rsidRPr="001D115A" w:rsidR="009B4071" w:rsidP="009B4071" w:rsidRDefault="009B4071" w14:paraId="05860F9F" w14:textId="134C9FF0">
                            <w:pPr>
                              <w:pStyle w:val="Caption"/>
                              <w:rPr>
                                <w:noProof/>
                                <w:szCs w:val="40"/>
                              </w:rPr>
                            </w:pPr>
                            <w:bookmarkStart w:name="_Toc192283729" w:id="73"/>
                            <w:r>
                              <w:t xml:space="preserve">Figure </w:t>
                            </w:r>
                            <w:r>
                              <w:fldChar w:fldCharType="begin"/>
                            </w:r>
                            <w:r>
                              <w:instrText xml:space="preserve"> SEQ Figure \* ARABIC </w:instrText>
                            </w:r>
                            <w:r>
                              <w:fldChar w:fldCharType="separate"/>
                            </w:r>
                            <w:r w:rsidR="00A80A95">
                              <w:rPr>
                                <w:noProof/>
                              </w:rPr>
                              <w:t>34</w:t>
                            </w:r>
                            <w:r>
                              <w:fldChar w:fldCharType="end"/>
                            </w:r>
                            <w:r>
                              <w:t>: Software Component Overview</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93C89A8">
              <v:shape id="_x0000_s1030" style="position:absolute;left:0;text-align:left;margin-left:-15pt;margin-top:356.5pt;width:482.3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JbWGwIAAD8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" w14:anchorId="62CB3290">
                <v:textbox style="mso-fit-shape-to-text:t" inset="0,0,0,0">
                  <w:txbxContent>
                    <w:p w:rsidRPr="001D115A" w:rsidR="009B4071" w:rsidP="009B4071" w:rsidRDefault="009B4071" w14:paraId="656C9424" w14:textId="134C9FF0">
                      <w:pPr>
                        <w:pStyle w:val="Caption"/>
                        <w:rPr>
                          <w:noProof/>
                          <w:szCs w:val="40"/>
                        </w:rPr>
                      </w:pPr>
                      <w:r>
                        <w:t xml:space="preserve">Figure </w:t>
                      </w:r>
                      <w:r>
                        <w:fldChar w:fldCharType="begin"/>
                      </w:r>
                      <w:r>
                        <w:instrText xml:space="preserve"> SEQ Figure \* ARABIC </w:instrText>
                      </w:r>
                      <w:r>
                        <w:fldChar w:fldCharType="separate"/>
                      </w:r>
                      <w:r w:rsidR="00A80A95">
                        <w:rPr>
                          <w:noProof/>
                        </w:rPr>
                        <w:t>34</w:t>
                      </w:r>
                      <w:r>
                        <w:fldChar w:fldCharType="end"/>
                      </w:r>
                      <w:r>
                        <w:t>: Software Component Overview</w:t>
                      </w:r>
                    </w:p>
                  </w:txbxContent>
                </v:textbox>
                <w10:wrap type="topAndBottom"/>
              </v:shape>
            </w:pict>
          </mc:Fallback>
        </mc:AlternateContent>
      </w:r>
      <w:r w:rsidRPr="009B4071" w:rsidR="008A1FE9">
        <w:rPr>
          <w:i/>
          <w:iCs/>
          <w:noProof/>
        </w:rPr>
        <w:drawing>
          <wp:anchor distT="0" distB="0" distL="114300" distR="114300" simplePos="0" relativeHeight="251658245" behindDoc="0" locked="0" layoutInCell="1" allowOverlap="1" wp14:anchorId="68BBD4EE" wp14:editId="27640C05">
            <wp:simplePos x="0" y="0"/>
            <wp:positionH relativeFrom="margin">
              <wp:align>right</wp:align>
            </wp:positionH>
            <wp:positionV relativeFrom="margin">
              <wp:align>top</wp:align>
            </wp:positionV>
            <wp:extent cx="6125845" cy="4470400"/>
            <wp:effectExtent l="0" t="0" r="8255" b="6350"/>
            <wp:wrapTopAndBottom/>
            <wp:docPr id="1872043033" name="Picture 1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43033" name="Picture 13" descr="A diagram of a computer&#10;&#10;AI-generated content may be incorrect."/>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8782"/>
                    <a:stretch/>
                  </pic:blipFill>
                  <pic:spPr bwMode="auto">
                    <a:xfrm>
                      <a:off x="0" y="0"/>
                      <a:ext cx="6125845" cy="447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B4071" w:rsidR="008A1FE9">
        <w:rPr>
          <w:i/>
          <w:iCs/>
        </w:rPr>
        <w:t>F</w:t>
      </w:r>
      <w:r w:rsidRPr="009B4071">
        <w:rPr>
          <w:i/>
          <w:iCs/>
        </w:rPr>
        <w:t>igure 34 above shows our software components. Within the embedded software we have 3 major components. The feature extraction, machine learning model, and communication handler as seen above.</w:t>
      </w:r>
    </w:p>
    <w:p w:rsidR="00A41BAB" w:rsidP="00A41BAB" w:rsidRDefault="00A41BAB" w14:paraId="3B2DECC4" w14:textId="75E3C42A">
      <w:pPr>
        <w:pStyle w:val="Heading2"/>
      </w:pPr>
      <w:bookmarkStart w:name="_Toc192283692" w:id="74"/>
      <w:r>
        <w:t>Inter-Board Communication</w:t>
      </w:r>
      <w:bookmarkEnd w:id="74"/>
    </w:p>
    <w:p w:rsidR="00F56A79" w:rsidP="00C85330" w:rsidRDefault="00C85330" w14:paraId="22873A27" w14:textId="11CD3109">
      <w:r>
        <w:tab/>
      </w:r>
      <w:r w:rsidRPr="000A576D">
        <w:t xml:space="preserve">The inter-board communication firmware is responsible for initializing and managing data exchange between subsystems. Upon startup, the firmware uses the I2C protocol to enable the power rails on the PMIC board, ensuring that all necessary voltage lines are active before further system configuration. Once power is established, the firmware initializes SPI communication with the ADS1299, sending control words to configure its settings for signal                                                                                                                                                                                      </w:t>
      </w:r>
      <w:r w:rsidRPr="00C85330">
        <w:t xml:space="preserve">                                                                                                                                                                                                                                                         acquisition. </w:t>
      </w:r>
      <w:r w:rsidRPr="000A576D">
        <w:t xml:space="preserve">After configuration, the firmware continuously queries the ADS1299 for data, retrieving EMG signals for processing. </w:t>
      </w:r>
      <w:r w:rsidRPr="000A576D" w:rsidR="00B547CC">
        <w:t xml:space="preserve">The tests performed on the inter-board communication can be seen in </w:t>
      </w:r>
      <w:r w:rsidR="009B4071">
        <w:rPr>
          <w:highlight w:val="yellow"/>
        </w:rPr>
        <w:fldChar w:fldCharType="begin"/>
      </w:r>
      <w:r w:rsidR="009B4071">
        <w:instrText xml:space="preserve"> REF _Ref192283041 \h </w:instrText>
      </w:r>
      <w:r w:rsidR="009B4071">
        <w:rPr>
          <w:highlight w:val="yellow"/>
        </w:rPr>
      </w:r>
      <w:r w:rsidR="009B4071">
        <w:rPr>
          <w:highlight w:val="yellow"/>
        </w:rPr>
        <w:fldChar w:fldCharType="separate"/>
      </w:r>
      <w:r w:rsidR="009B4071">
        <w:t xml:space="preserve">Table </w:t>
      </w:r>
      <w:r w:rsidR="009B4071">
        <w:rPr>
          <w:noProof/>
        </w:rPr>
        <w:t>2</w:t>
      </w:r>
      <w:r w:rsidR="009B4071">
        <w:rPr>
          <w:highlight w:val="yellow"/>
        </w:rPr>
        <w:fldChar w:fldCharType="end"/>
      </w:r>
      <w:r w:rsidR="009B4071">
        <w:t xml:space="preserve"> </w:t>
      </w:r>
      <w:r w:rsidRPr="000A576D" w:rsidR="00B547CC">
        <w:t>below.</w:t>
      </w:r>
    </w:p>
    <w:p w:rsidR="009B4071" w:rsidP="009B4071" w:rsidRDefault="009B4071" w14:paraId="53C78BD9" w14:textId="7E93AA6C">
      <w:pPr>
        <w:pStyle w:val="Caption"/>
        <w:keepNext/>
      </w:pPr>
      <w:bookmarkStart w:name="_Ref192283041" w:id="75"/>
      <w:bookmarkStart w:name="_Toc192283740" w:id="76"/>
      <w:r>
        <w:t xml:space="preserve">Table </w:t>
      </w:r>
      <w:r>
        <w:fldChar w:fldCharType="begin"/>
      </w:r>
      <w:r>
        <w:instrText xml:space="preserve"> SEQ Table \* ARABIC </w:instrText>
      </w:r>
      <w:r>
        <w:fldChar w:fldCharType="separate"/>
      </w:r>
      <w:r w:rsidR="00F76434">
        <w:rPr>
          <w:noProof/>
        </w:rPr>
        <w:t>2</w:t>
      </w:r>
      <w:r>
        <w:fldChar w:fldCharType="end"/>
      </w:r>
      <w:bookmarkEnd w:id="75"/>
      <w:r>
        <w:t>: Inter-Board Communication Tests</w:t>
      </w:r>
      <w:bookmarkEnd w:id="76"/>
    </w:p>
    <w:tbl>
      <w:tblPr>
        <w:tblStyle w:val="TableGrid"/>
        <w:tblW w:w="0" w:type="auto"/>
        <w:tblLook w:val="04A0" w:firstRow="1" w:lastRow="0" w:firstColumn="1" w:lastColumn="0" w:noHBand="0" w:noVBand="1"/>
      </w:tblPr>
      <w:tblGrid>
        <w:gridCol w:w="715"/>
        <w:gridCol w:w="3690"/>
        <w:gridCol w:w="2607"/>
        <w:gridCol w:w="2338"/>
      </w:tblGrid>
      <w:tr w:rsidR="00B326AA" w:rsidTr="005F5D1C" w14:paraId="2140AE55" w14:textId="77777777">
        <w:tc>
          <w:tcPr>
            <w:tcW w:w="715" w:type="dxa"/>
          </w:tcPr>
          <w:p w:rsidR="00B326AA" w:rsidP="00C85330" w:rsidRDefault="00B326AA" w14:paraId="66F94D5F" w14:textId="32E905EC">
            <w:r>
              <w:t>Test</w:t>
            </w:r>
          </w:p>
        </w:tc>
        <w:tc>
          <w:tcPr>
            <w:tcW w:w="3690" w:type="dxa"/>
          </w:tcPr>
          <w:p w:rsidR="00B326AA" w:rsidP="00C85330" w:rsidRDefault="00B326AA" w14:paraId="051A2F20" w14:textId="1B92DD4E">
            <w:r>
              <w:t>Description and Coverage</w:t>
            </w:r>
          </w:p>
        </w:tc>
        <w:tc>
          <w:tcPr>
            <w:tcW w:w="2607" w:type="dxa"/>
          </w:tcPr>
          <w:p w:rsidR="00B326AA" w:rsidP="00C85330" w:rsidRDefault="00B326AA" w14:paraId="588E8A88" w14:textId="66FC9FD4">
            <w:r>
              <w:t>Procedure</w:t>
            </w:r>
          </w:p>
        </w:tc>
        <w:tc>
          <w:tcPr>
            <w:tcW w:w="2338" w:type="dxa"/>
          </w:tcPr>
          <w:p w:rsidR="00B326AA" w:rsidP="00C85330" w:rsidRDefault="00B326AA" w14:paraId="6F656E2D" w14:textId="35CF057F">
            <w:r>
              <w:t>Results</w:t>
            </w:r>
          </w:p>
        </w:tc>
      </w:tr>
      <w:tr w:rsidR="00B326AA" w:rsidTr="005F5D1C" w14:paraId="1B771360" w14:textId="77777777">
        <w:tc>
          <w:tcPr>
            <w:tcW w:w="715" w:type="dxa"/>
          </w:tcPr>
          <w:p w:rsidR="00B326AA" w:rsidP="00C85330" w:rsidRDefault="00B326AA" w14:paraId="6397556C" w14:textId="422F09B7">
            <w:r>
              <w:t>1</w:t>
            </w:r>
          </w:p>
        </w:tc>
        <w:tc>
          <w:tcPr>
            <w:tcW w:w="3690" w:type="dxa"/>
          </w:tcPr>
          <w:p w:rsidR="00B326AA" w:rsidP="00C85330" w:rsidRDefault="00F56A79" w14:paraId="3FB4F4F0" w14:textId="2FBF8767">
            <w:r>
              <w:t xml:space="preserve">The I2C communication with the </w:t>
            </w:r>
            <w:r w:rsidR="00CA6202">
              <w:t xml:space="preserve">PMIC board was tested by sending the 2 byte command word to our </w:t>
            </w:r>
            <w:r w:rsidR="008B48FD">
              <w:t>custom power management board.</w:t>
            </w:r>
            <w:r w:rsidR="00200785">
              <w:t xml:space="preserve"> The 2 byte word enables all of the DCDC outputs and sets the battery charging current limit to 100mA.</w:t>
            </w:r>
          </w:p>
        </w:tc>
        <w:tc>
          <w:tcPr>
            <w:tcW w:w="2607" w:type="dxa"/>
          </w:tcPr>
          <w:p w:rsidR="00B326AA" w:rsidP="00C85330" w:rsidRDefault="00200785" w14:paraId="1C2579D3" w14:textId="2F3BD4CD">
            <w:r>
              <w:t xml:space="preserve">Connect the STM32 evaluation kit </w:t>
            </w:r>
            <w:r w:rsidR="001A0113">
              <w:t xml:space="preserve">to the SDA and SCL lines on the custom power management board. </w:t>
            </w:r>
            <w:r w:rsidR="006C07E0">
              <w:t xml:space="preserve">Flash the code to the STM32 as I2C communication is only performed on </w:t>
            </w:r>
            <w:r w:rsidR="0000138F">
              <w:t>bring-up</w:t>
            </w:r>
            <w:r w:rsidR="006C07E0">
              <w:t xml:space="preserve">. </w:t>
            </w:r>
            <w:r w:rsidR="00BC6E08">
              <w:t xml:space="preserve">Observe the voltage outputs on the PMIC board </w:t>
            </w:r>
            <w:r w:rsidR="00A32112">
              <w:t>read their proper values.</w:t>
            </w:r>
          </w:p>
        </w:tc>
        <w:tc>
          <w:tcPr>
            <w:tcW w:w="2338" w:type="dxa"/>
          </w:tcPr>
          <w:p w:rsidR="00B326AA" w:rsidP="00C85330" w:rsidRDefault="00A32112" w14:paraId="64BF56F0" w14:textId="68EA862A">
            <w:r>
              <w:t>The m</w:t>
            </w:r>
            <w:r w:rsidR="00F12E2F">
              <w:t>easured values of the voltage rails were 3.64V, 2.56V, and -2.47V after the I2C communication took place. This data was presented in the hardware readiness section.</w:t>
            </w:r>
          </w:p>
        </w:tc>
      </w:tr>
      <w:tr w:rsidR="00F12E2F" w:rsidTr="005F5D1C" w14:paraId="29DDA69E" w14:textId="77777777">
        <w:tc>
          <w:tcPr>
            <w:tcW w:w="715" w:type="dxa"/>
          </w:tcPr>
          <w:p w:rsidR="00F12E2F" w:rsidP="00C85330" w:rsidRDefault="00F12E2F" w14:paraId="4AEBAADE" w14:textId="374DC474">
            <w:r>
              <w:t>2</w:t>
            </w:r>
          </w:p>
        </w:tc>
        <w:tc>
          <w:tcPr>
            <w:tcW w:w="3690" w:type="dxa"/>
          </w:tcPr>
          <w:p w:rsidR="00F12E2F" w:rsidP="00C85330" w:rsidRDefault="00F12E2F" w14:paraId="4E06E68E" w14:textId="7CEA6F05">
            <w:r>
              <w:t xml:space="preserve">The SPI communication with the ADS1299 eval kit was tested by sending </w:t>
            </w:r>
            <w:r w:rsidR="00EE44B8">
              <w:t xml:space="preserve">a byte command word and receiving data </w:t>
            </w:r>
            <w:r w:rsidR="00DE79E1">
              <w:t xml:space="preserve">on our STM32 eval kit. </w:t>
            </w:r>
            <w:r w:rsidR="0000138F">
              <w:t>This was monitored by a logic analyzer.</w:t>
            </w:r>
          </w:p>
        </w:tc>
        <w:tc>
          <w:tcPr>
            <w:tcW w:w="2607" w:type="dxa"/>
          </w:tcPr>
          <w:p w:rsidR="00F12E2F" w:rsidP="00C85330" w:rsidRDefault="00721EB9" w14:paraId="79C7C29A" w14:textId="06901A61">
            <w:r>
              <w:t xml:space="preserve">Connect the STM32 evaluation kit to the </w:t>
            </w:r>
            <w:r w:rsidR="005F5D1C">
              <w:t xml:space="preserve">SPI (CS, CLK, MOSI, MISO, DRDY) lines of the ADS1299 evaluation kit. Flash the STM32, </w:t>
            </w:r>
            <w:r w:rsidR="009E7DAD">
              <w:t>observe the control words being sent via SPI and the data being received over the logic analyzer.</w:t>
            </w:r>
          </w:p>
        </w:tc>
        <w:tc>
          <w:tcPr>
            <w:tcW w:w="2338" w:type="dxa"/>
          </w:tcPr>
          <w:p w:rsidR="00F12E2F" w:rsidP="00C85330" w:rsidRDefault="009E7DAD" w14:paraId="7F819929" w14:textId="38D63522">
            <w:r>
              <w:t xml:space="preserve">The </w:t>
            </w:r>
            <w:r w:rsidR="000A576D">
              <w:t xml:space="preserve">communication procedure can be visualized in </w:t>
            </w:r>
            <w:r w:rsidR="009B4071">
              <w:fldChar w:fldCharType="begin"/>
            </w:r>
            <w:r w:rsidR="009B4071">
              <w:instrText xml:space="preserve"> REF _Ref192283114 \h </w:instrText>
            </w:r>
            <w:r w:rsidR="009B4071">
              <w:fldChar w:fldCharType="separate"/>
            </w:r>
            <w:r w:rsidR="009B4071">
              <w:t xml:space="preserve">Figure </w:t>
            </w:r>
            <w:r w:rsidR="009B4071">
              <w:rPr>
                <w:noProof/>
              </w:rPr>
              <w:t>35</w:t>
            </w:r>
            <w:r w:rsidR="009B4071">
              <w:fldChar w:fldCharType="end"/>
            </w:r>
            <w:r w:rsidR="009B4071">
              <w:t xml:space="preserve"> </w:t>
            </w:r>
            <w:r w:rsidR="000A576D">
              <w:t>below.</w:t>
            </w:r>
          </w:p>
        </w:tc>
      </w:tr>
    </w:tbl>
    <w:p w:rsidRPr="006B0931" w:rsidR="00A41BAB" w:rsidP="006B0931" w:rsidRDefault="00A41BAB" w14:paraId="0B77D1E9" w14:textId="2326916C"/>
    <w:p w:rsidR="009B4071" w:rsidP="009B4071" w:rsidRDefault="006B0931" w14:paraId="4EEAAD34" w14:textId="77777777">
      <w:pPr>
        <w:keepNext/>
        <w:jc w:val="center"/>
      </w:pPr>
      <w:r w:rsidRPr="00DC1F2F">
        <w:rPr>
          <w:noProof/>
          <w:szCs w:val="24"/>
        </w:rPr>
        <w:drawing>
          <wp:inline distT="0" distB="0" distL="0" distR="0" wp14:anchorId="4C1EEEEE" wp14:editId="38E15235">
            <wp:extent cx="4588887" cy="2893671"/>
            <wp:effectExtent l="0" t="0" r="2540" b="2540"/>
            <wp:docPr id="569083132" name="Picture 569083132" descr="P24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83132" name="Picture 569083132" descr="P249#yIS1"/>
                    <pic:cNvPicPr/>
                  </pic:nvPicPr>
                  <pic:blipFill rotWithShape="1">
                    <a:blip r:embed="rId53">
                      <a:extLst>
                        <a:ext uri="{28A0092B-C50C-407E-A947-70E740481C1C}">
                          <a14:useLocalDpi xmlns:a14="http://schemas.microsoft.com/office/drawing/2010/main" val="0"/>
                        </a:ext>
                      </a:extLst>
                    </a:blip>
                    <a:srcRect r="18733"/>
                    <a:stretch/>
                  </pic:blipFill>
                  <pic:spPr bwMode="auto">
                    <a:xfrm>
                      <a:off x="0" y="0"/>
                      <a:ext cx="4592813" cy="2896147"/>
                    </a:xfrm>
                    <a:prstGeom prst="rect">
                      <a:avLst/>
                    </a:prstGeom>
                    <a:ln>
                      <a:noFill/>
                    </a:ln>
                    <a:extLst>
                      <a:ext uri="{53640926-AAD7-44D8-BBD7-CCE9431645EC}">
                        <a14:shadowObscured xmlns:a14="http://schemas.microsoft.com/office/drawing/2010/main"/>
                      </a:ext>
                    </a:extLst>
                  </pic:spPr>
                </pic:pic>
              </a:graphicData>
            </a:graphic>
          </wp:inline>
        </w:drawing>
      </w:r>
    </w:p>
    <w:p w:rsidRPr="006B0931" w:rsidR="006B0931" w:rsidP="009B4071" w:rsidRDefault="009B4071" w14:paraId="24C557C2" w14:textId="60BD6E0A">
      <w:pPr>
        <w:pStyle w:val="Caption"/>
        <w:jc w:val="center"/>
      </w:pPr>
      <w:bookmarkStart w:name="_Ref192283114" w:id="77"/>
      <w:bookmarkStart w:name="_Toc192283730" w:id="78"/>
      <w:r>
        <w:t xml:space="preserve">Figure </w:t>
      </w:r>
      <w:r>
        <w:fldChar w:fldCharType="begin"/>
      </w:r>
      <w:r>
        <w:instrText xml:space="preserve"> SEQ Figure \* ARABIC </w:instrText>
      </w:r>
      <w:r>
        <w:fldChar w:fldCharType="separate"/>
      </w:r>
      <w:r w:rsidR="00A80A95">
        <w:rPr>
          <w:noProof/>
        </w:rPr>
        <w:t>35</w:t>
      </w:r>
      <w:r>
        <w:fldChar w:fldCharType="end"/>
      </w:r>
      <w:bookmarkEnd w:id="77"/>
      <w:r>
        <w:t>: SPI Communication with ADS1299 Scoped</w:t>
      </w:r>
      <w:bookmarkEnd w:id="78"/>
    </w:p>
    <w:p w:rsidRPr="006B0931" w:rsidR="006B0931" w:rsidP="006B0931" w:rsidRDefault="006B0931" w14:paraId="27662FB1" w14:textId="77777777"/>
    <w:p w:rsidRPr="009B4071" w:rsidR="00E5747D" w:rsidP="00E5747D" w:rsidRDefault="009B4071" w14:paraId="2D9BA463" w14:textId="237F1652">
      <w:pPr>
        <w:jc w:val="center"/>
        <w:rPr>
          <w:i/>
          <w:iCs/>
        </w:rPr>
      </w:pPr>
      <w:r w:rsidRPr="009B4071">
        <w:rPr>
          <w:i/>
          <w:iCs/>
        </w:rPr>
        <w:t>Figure 35 above shows the communication sequence with the ADS1299 eval kit scoped with a logic analyzer</w:t>
      </w:r>
    </w:p>
    <w:p w:rsidR="00A41BAB" w:rsidP="00A41BAB" w:rsidRDefault="00A41BAB" w14:paraId="52C66DBF" w14:textId="74AB15A2">
      <w:pPr>
        <w:pStyle w:val="Heading2"/>
      </w:pPr>
      <w:bookmarkStart w:name="_Toc192283693" w:id="79"/>
      <w:r>
        <w:t>Machine Learning</w:t>
      </w:r>
      <w:bookmarkEnd w:id="79"/>
    </w:p>
    <w:p w:rsidR="7AC16A41" w:rsidP="66DD8F29" w:rsidRDefault="7AC16A41" w14:paraId="2AF79C9F" w14:textId="09DE45BD">
      <w:pPr>
        <w:spacing w:before="240" w:after="240"/>
        <w:ind w:firstLine="720"/>
        <w:rPr>
          <w:rFonts w:eastAsia="Times New Roman"/>
        </w:rPr>
      </w:pPr>
      <w:r w:rsidRPr="0DD1DC19">
        <w:rPr>
          <w:rFonts w:eastAsia="Times New Roman"/>
        </w:rPr>
        <w:t xml:space="preserve">In this project, </w:t>
      </w:r>
      <w:r w:rsidRPr="0DD1DC19" w:rsidR="0DD1DC19">
        <w:rPr>
          <w:rFonts w:eastAsia="Times New Roman"/>
        </w:rPr>
        <w:t>a</w:t>
      </w:r>
      <w:r w:rsidRPr="0DD1DC19">
        <w:rPr>
          <w:rFonts w:eastAsia="Times New Roman"/>
        </w:rPr>
        <w:t xml:space="preserve"> machine learning </w:t>
      </w:r>
      <w:r w:rsidRPr="0DD1DC19" w:rsidR="0DD1DC19">
        <w:rPr>
          <w:rFonts w:eastAsia="Times New Roman"/>
        </w:rPr>
        <w:t xml:space="preserve">algorithm is being utilized </w:t>
      </w:r>
      <w:r w:rsidRPr="0DD1DC19">
        <w:rPr>
          <w:rFonts w:eastAsia="Times New Roman"/>
        </w:rPr>
        <w:t>to perform real-time inference on surface electromyography (sEMG) signals captured by an analog-to-digital converter (ADC). The primary objective is to process these raw signals, extract meaningful features, and apply a pre-trained model to classify or predict motor activity, such as muscle contractions or gestures.</w:t>
      </w:r>
    </w:p>
    <w:p w:rsidR="7AC16A41" w:rsidP="66DD8F29" w:rsidRDefault="041028FD" w14:paraId="3209219F" w14:textId="24C24E2F">
      <w:pPr>
        <w:spacing w:before="240" w:after="240"/>
        <w:ind w:firstLine="720"/>
      </w:pPr>
      <w:r>
        <w:t>To</w:t>
      </w:r>
      <w:r w:rsidR="076540DD">
        <w:t xml:space="preserve"> properly decode the patterns presented by the sEMG signals</w:t>
      </w:r>
      <w:r w:rsidR="2F5CC1CD">
        <w:t xml:space="preserve">, the </w:t>
      </w:r>
      <w:r w:rsidR="682BD48D">
        <w:t xml:space="preserve">machine learning model that is </w:t>
      </w:r>
      <w:r w:rsidR="6FE2945C">
        <w:t>flashed to the STM chip must be able to perform in real world conditions, and not just on test data.</w:t>
      </w:r>
      <w:r w:rsidR="0C36F691">
        <w:t xml:space="preserve"> </w:t>
      </w:r>
      <w:r w:rsidR="173999BC">
        <w:t xml:space="preserve">Firstly, the model must </w:t>
      </w:r>
      <w:r w:rsidR="5109E715">
        <w:t>show</w:t>
      </w:r>
      <w:r w:rsidR="173999BC">
        <w:t xml:space="preserve"> a </w:t>
      </w:r>
      <w:r w:rsidR="274CC0AC">
        <w:t xml:space="preserve">good performance during </w:t>
      </w:r>
      <w:r w:rsidR="73934417">
        <w:t xml:space="preserve">the training </w:t>
      </w:r>
      <w:r w:rsidR="4F4AAB98">
        <w:t>phase</w:t>
      </w:r>
      <w:r w:rsidR="56ED92B0">
        <w:t xml:space="preserve">. As covered in the final report for the previous semester, the </w:t>
      </w:r>
      <w:r w:rsidR="12E6AE84">
        <w:t xml:space="preserve">model performance was </w:t>
      </w:r>
      <w:r w:rsidR="7AC16A41">
        <w:t>poor</w:t>
      </w:r>
      <w:r w:rsidR="12E6AE84">
        <w:t>, and it was discussed that further data</w:t>
      </w:r>
      <w:r w:rsidR="7F81D92E">
        <w:t xml:space="preserve"> analysis must be performed to make the problem simpler for the machine learning model to perform inferences. </w:t>
      </w:r>
      <w:r w:rsidR="1D71B2CB">
        <w:t xml:space="preserve">Utilizing a one-way variance analysis utilizing all channels from the </w:t>
      </w:r>
      <w:r w:rsidR="0E477B0D">
        <w:t xml:space="preserve">Ninapro </w:t>
      </w:r>
      <w:r w:rsidR="25DF7B62">
        <w:t xml:space="preserve">sEMG </w:t>
      </w:r>
      <w:r w:rsidR="0E477B0D">
        <w:t>dataset</w:t>
      </w:r>
      <w:r w:rsidR="7AC16A41">
        <w:t xml:space="preserve">, the gestures to be performed can be ordered from highest to lowest impact on the output classifier. Once this analysis is performed, the same method can be used in the opposite direction to find what channels are most useful to the prediction of these gestures. After this analysis was performed, figure </w:t>
      </w:r>
      <w:r w:rsidR="009B4071">
        <w:rPr>
          <w:highlight w:val="yellow"/>
        </w:rPr>
        <w:fldChar w:fldCharType="begin"/>
      </w:r>
      <w:r w:rsidR="009B4071">
        <w:instrText xml:space="preserve"> REF _Ref192283138 \h </w:instrText>
      </w:r>
      <w:r w:rsidR="009B4071">
        <w:rPr>
          <w:highlight w:val="yellow"/>
        </w:rPr>
      </w:r>
      <w:r w:rsidR="009B4071">
        <w:rPr>
          <w:highlight w:val="yellow"/>
        </w:rPr>
        <w:fldChar w:fldCharType="separate"/>
      </w:r>
      <w:r w:rsidR="009B4071">
        <w:t xml:space="preserve">Figure </w:t>
      </w:r>
      <w:r w:rsidR="009B4071">
        <w:rPr>
          <w:noProof/>
        </w:rPr>
        <w:t>36</w:t>
      </w:r>
      <w:r w:rsidR="009B4071">
        <w:rPr>
          <w:highlight w:val="yellow"/>
        </w:rPr>
        <w:fldChar w:fldCharType="end"/>
      </w:r>
      <w:r w:rsidR="009B4071">
        <w:t xml:space="preserve"> </w:t>
      </w:r>
      <w:r w:rsidR="7AC16A41">
        <w:t xml:space="preserve">shows what gestures are now capable of being predicted. As stated above, this analysis was performed in a bidirectional manner, but ultimately did not change the electrode </w:t>
      </w:r>
      <w:r w:rsidR="7223CABF">
        <w:t>placement that was previously specified.</w:t>
      </w:r>
    </w:p>
    <w:p w:rsidR="009B4071" w:rsidP="009B4071" w:rsidRDefault="7AC16A41" w14:paraId="0DB6EF5E" w14:textId="77777777">
      <w:pPr>
        <w:keepNext/>
        <w:spacing w:before="240" w:after="240"/>
        <w:jc w:val="center"/>
      </w:pPr>
      <w:r>
        <w:rPr>
          <w:noProof/>
        </w:rPr>
        <w:drawing>
          <wp:inline distT="0" distB="0" distL="0" distR="0" wp14:anchorId="3057762A" wp14:editId="7008F745">
            <wp:extent cx="3773184" cy="2152650"/>
            <wp:effectExtent l="0" t="0" r="0" b="0"/>
            <wp:docPr id="395873561" name="Picture 39587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73184" cy="2152650"/>
                    </a:xfrm>
                    <a:prstGeom prst="rect">
                      <a:avLst/>
                    </a:prstGeom>
                  </pic:spPr>
                </pic:pic>
              </a:graphicData>
            </a:graphic>
          </wp:inline>
        </w:drawing>
      </w:r>
    </w:p>
    <w:p w:rsidR="7AC16A41" w:rsidP="009B4071" w:rsidRDefault="009B4071" w14:paraId="6159B883" w14:textId="713FC0DA">
      <w:pPr>
        <w:pStyle w:val="Caption"/>
        <w:jc w:val="center"/>
      </w:pPr>
      <w:bookmarkStart w:name="_Ref192283138" w:id="80"/>
      <w:bookmarkStart w:name="_Toc192283731" w:id="81"/>
      <w:r>
        <w:t xml:space="preserve">Figure </w:t>
      </w:r>
      <w:r>
        <w:fldChar w:fldCharType="begin"/>
      </w:r>
      <w:r>
        <w:instrText xml:space="preserve"> SEQ Figure \* ARABIC </w:instrText>
      </w:r>
      <w:r>
        <w:fldChar w:fldCharType="separate"/>
      </w:r>
      <w:r w:rsidR="00A80A95">
        <w:rPr>
          <w:noProof/>
        </w:rPr>
        <w:t>36</w:t>
      </w:r>
      <w:r>
        <w:fldChar w:fldCharType="end"/>
      </w:r>
      <w:bookmarkEnd w:id="80"/>
      <w:r>
        <w:t>: Revised List of ML Gestures</w:t>
      </w:r>
      <w:bookmarkEnd w:id="81"/>
    </w:p>
    <w:p w:rsidRPr="009B4071" w:rsidR="7AC16A41" w:rsidP="7AC16A41" w:rsidRDefault="009B4071" w14:paraId="2986603A" w14:textId="4DEFB2E9">
      <w:pPr>
        <w:spacing w:before="240" w:after="240"/>
        <w:jc w:val="center"/>
        <w:rPr>
          <w:i/>
          <w:iCs/>
        </w:rPr>
      </w:pPr>
      <w:r w:rsidRPr="009B4071">
        <w:rPr>
          <w:i/>
          <w:iCs/>
        </w:rPr>
        <w:fldChar w:fldCharType="begin"/>
      </w:r>
      <w:r w:rsidRPr="009B4071">
        <w:rPr>
          <w:i/>
          <w:iCs/>
        </w:rPr>
        <w:instrText xml:space="preserve"> REF _Ref192283138 \h </w:instrText>
      </w:r>
      <w:r>
        <w:rPr>
          <w:i/>
          <w:iCs/>
        </w:rPr>
        <w:instrText xml:space="preserve"> \* MERGEFORMAT </w:instrText>
      </w:r>
      <w:r w:rsidRPr="009B4071">
        <w:rPr>
          <w:i/>
          <w:iCs/>
        </w:rPr>
      </w:r>
      <w:r w:rsidRPr="009B4071">
        <w:rPr>
          <w:i/>
          <w:iCs/>
        </w:rPr>
        <w:fldChar w:fldCharType="separate"/>
      </w:r>
      <w:r w:rsidRPr="009B4071">
        <w:rPr>
          <w:i/>
          <w:iCs/>
        </w:rPr>
        <w:t xml:space="preserve">Figure </w:t>
      </w:r>
      <w:r w:rsidRPr="009B4071">
        <w:rPr>
          <w:i/>
          <w:iCs/>
          <w:noProof/>
        </w:rPr>
        <w:t>36</w:t>
      </w:r>
      <w:r w:rsidRPr="009B4071">
        <w:rPr>
          <w:i/>
          <w:iCs/>
        </w:rPr>
        <w:fldChar w:fldCharType="end"/>
      </w:r>
      <w:r w:rsidRPr="009B4071">
        <w:rPr>
          <w:i/>
          <w:iCs/>
        </w:rPr>
        <w:t xml:space="preserve"> is</w:t>
      </w:r>
      <w:r w:rsidRPr="009B4071" w:rsidR="7AC16A41">
        <w:rPr>
          <w:i/>
          <w:iCs/>
        </w:rPr>
        <w:t xml:space="preserve"> </w:t>
      </w:r>
      <w:r w:rsidRPr="009B4071">
        <w:rPr>
          <w:i/>
          <w:iCs/>
        </w:rPr>
        <w:t xml:space="preserve">a </w:t>
      </w:r>
      <w:r>
        <w:rPr>
          <w:i/>
          <w:iCs/>
        </w:rPr>
        <w:t>r</w:t>
      </w:r>
      <w:r w:rsidRPr="009B4071" w:rsidR="7AC16A41">
        <w:rPr>
          <w:i/>
          <w:iCs/>
        </w:rPr>
        <w:t xml:space="preserve">evised list of gestures the device </w:t>
      </w:r>
      <w:r w:rsidRPr="009B4071" w:rsidR="0EBF50FF">
        <w:rPr>
          <w:i/>
          <w:iCs/>
        </w:rPr>
        <w:t>can predict</w:t>
      </w:r>
      <w:r w:rsidRPr="009B4071" w:rsidR="65523074">
        <w:rPr>
          <w:i/>
          <w:iCs/>
        </w:rPr>
        <w:t xml:space="preserve"> reliably</w:t>
      </w:r>
      <w:r w:rsidRPr="009B4071" w:rsidR="7AC16A41">
        <w:rPr>
          <w:i/>
          <w:iCs/>
        </w:rPr>
        <w:t>.</w:t>
      </w:r>
    </w:p>
    <w:p w:rsidR="7AC16A41" w:rsidP="66DD8F29" w:rsidRDefault="5337BAD0" w14:paraId="4B0C5F47" w14:textId="2E08C297">
      <w:pPr>
        <w:ind w:firstLine="720"/>
      </w:pPr>
      <w:r>
        <w:t>To verify the compatibility of the created model, and the microcontroller, STM</w:t>
      </w:r>
      <w:r w:rsidR="46F6E3AA">
        <w:t xml:space="preserve"> </w:t>
      </w:r>
      <w:r w:rsidR="09705CF1">
        <w:t xml:space="preserve">has a prebuilt tool for </w:t>
      </w:r>
      <w:r w:rsidR="3F266562">
        <w:t>uploading the machine learning model</w:t>
      </w:r>
      <w:r w:rsidR="37B1B160">
        <w:t xml:space="preserve"> onto the </w:t>
      </w:r>
      <w:r w:rsidR="5407EE9D">
        <w:t xml:space="preserve">device and performing </w:t>
      </w:r>
      <w:r w:rsidR="7536578E">
        <w:t xml:space="preserve">test inferences to analyze the </w:t>
      </w:r>
      <w:r w:rsidR="02FB4826">
        <w:t>network requirements</w:t>
      </w:r>
      <w:r w:rsidR="065E43A6">
        <w:t xml:space="preserve">. As shown in figure </w:t>
      </w:r>
      <w:r w:rsidR="009B4071">
        <w:rPr>
          <w:highlight w:val="yellow"/>
        </w:rPr>
        <w:fldChar w:fldCharType="begin"/>
      </w:r>
      <w:r w:rsidR="009B4071">
        <w:instrText xml:space="preserve"> REF _Ref192283192 \h </w:instrText>
      </w:r>
      <w:r w:rsidR="009B4071">
        <w:rPr>
          <w:highlight w:val="yellow"/>
        </w:rPr>
      </w:r>
      <w:r w:rsidR="009B4071">
        <w:rPr>
          <w:highlight w:val="yellow"/>
        </w:rPr>
        <w:fldChar w:fldCharType="separate"/>
      </w:r>
      <w:r w:rsidR="009B4071">
        <w:t xml:space="preserve">Figure </w:t>
      </w:r>
      <w:r w:rsidR="009B4071">
        <w:rPr>
          <w:noProof/>
        </w:rPr>
        <w:t>37</w:t>
      </w:r>
      <w:r w:rsidR="009B4071">
        <w:rPr>
          <w:highlight w:val="yellow"/>
        </w:rPr>
        <w:fldChar w:fldCharType="end"/>
      </w:r>
      <w:r w:rsidR="009B4071">
        <w:t xml:space="preserve"> </w:t>
      </w:r>
      <w:r w:rsidR="60A304AE">
        <w:t xml:space="preserve">the device is </w:t>
      </w:r>
      <w:r w:rsidR="50F97C70">
        <w:t xml:space="preserve">compatible with the crafted machine learning model </w:t>
      </w:r>
      <w:r w:rsidR="6F1B250C">
        <w:t xml:space="preserve">and leaves </w:t>
      </w:r>
      <w:r w:rsidR="1CFF5A56">
        <w:t xml:space="preserve">room for a further increase in model </w:t>
      </w:r>
      <w:r w:rsidR="1ED5AF89">
        <w:t xml:space="preserve">complexity </w:t>
      </w:r>
      <w:r w:rsidR="329F8B00">
        <w:t xml:space="preserve">as it is well within budget for both flash and </w:t>
      </w:r>
      <w:r w:rsidR="0BF76048">
        <w:t>memory requirements.</w:t>
      </w:r>
    </w:p>
    <w:p w:rsidR="009B4071" w:rsidP="009B4071" w:rsidRDefault="5A2602F8" w14:paraId="5A59DFD2" w14:textId="77777777">
      <w:pPr>
        <w:keepNext/>
        <w:jc w:val="center"/>
      </w:pPr>
      <w:r>
        <w:rPr>
          <w:noProof/>
        </w:rPr>
        <w:drawing>
          <wp:inline distT="0" distB="0" distL="0" distR="0" wp14:anchorId="5DD62591" wp14:editId="20A2BD2E">
            <wp:extent cx="5124839" cy="2414588"/>
            <wp:effectExtent l="0" t="0" r="0" b="0"/>
            <wp:docPr id="106464327" name="Picture 10646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24839" cy="2414588"/>
                    </a:xfrm>
                    <a:prstGeom prst="rect">
                      <a:avLst/>
                    </a:prstGeom>
                  </pic:spPr>
                </pic:pic>
              </a:graphicData>
            </a:graphic>
          </wp:inline>
        </w:drawing>
      </w:r>
    </w:p>
    <w:p w:rsidR="5A2602F8" w:rsidP="009B4071" w:rsidRDefault="009B4071" w14:paraId="6D745804" w14:textId="5E264AF2">
      <w:pPr>
        <w:pStyle w:val="Caption"/>
        <w:jc w:val="center"/>
      </w:pPr>
      <w:bookmarkStart w:name="_Ref192283192" w:id="82"/>
      <w:bookmarkStart w:name="_Toc192283732" w:id="83"/>
      <w:r>
        <w:t xml:space="preserve">Figure </w:t>
      </w:r>
      <w:r>
        <w:fldChar w:fldCharType="begin"/>
      </w:r>
      <w:r>
        <w:instrText xml:space="preserve"> SEQ Figure \* ARABIC </w:instrText>
      </w:r>
      <w:r>
        <w:fldChar w:fldCharType="separate"/>
      </w:r>
      <w:r w:rsidR="00A80A95">
        <w:rPr>
          <w:noProof/>
        </w:rPr>
        <w:t>37</w:t>
      </w:r>
      <w:r>
        <w:fldChar w:fldCharType="end"/>
      </w:r>
      <w:bookmarkEnd w:id="82"/>
      <w:r>
        <w:t>: ML Network Analysis for STM32</w:t>
      </w:r>
      <w:bookmarkEnd w:id="83"/>
    </w:p>
    <w:p w:rsidRPr="009B4071" w:rsidR="7AC16A41" w:rsidP="139B3687" w:rsidRDefault="009B4071" w14:paraId="27DF41A9" w14:textId="7C846DA3">
      <w:pPr>
        <w:jc w:val="center"/>
        <w:rPr>
          <w:i/>
          <w:iCs/>
        </w:rPr>
      </w:pPr>
      <w:r w:rsidRPr="009B4071">
        <w:rPr>
          <w:i/>
          <w:iCs/>
        </w:rPr>
        <w:t>Figure 37 is a</w:t>
      </w:r>
      <w:r w:rsidRPr="009B4071" w:rsidR="721EAF17">
        <w:rPr>
          <w:i/>
          <w:iCs/>
        </w:rPr>
        <w:t xml:space="preserve"> </w:t>
      </w:r>
      <w:r w:rsidRPr="009B4071">
        <w:rPr>
          <w:i/>
          <w:iCs/>
        </w:rPr>
        <w:t>n</w:t>
      </w:r>
      <w:r w:rsidRPr="009B4071" w:rsidR="721EAF17">
        <w:rPr>
          <w:i/>
          <w:iCs/>
        </w:rPr>
        <w:t>etwork analysis performed on the CubeMX platform, which demonstrates proper resource allocation given the hardware requirements</w:t>
      </w:r>
    </w:p>
    <w:p w:rsidRPr="00CD779F" w:rsidR="00CD779F" w:rsidP="66DD8F29" w:rsidRDefault="0EAF1F4A" w14:paraId="2E37010E" w14:textId="3C1E1BDA">
      <w:pPr>
        <w:ind w:firstLine="720"/>
      </w:pPr>
      <w:r>
        <w:t>For isolated testing, the model inference must be performed</w:t>
      </w:r>
      <w:r w:rsidR="1B1E1E0B">
        <w:t xml:space="preserve"> </w:t>
      </w:r>
      <w:r w:rsidR="50870953">
        <w:t>on the eval kit prior to flashing to the custom microcontroller board</w:t>
      </w:r>
      <w:r w:rsidR="5E5B34C6">
        <w:t xml:space="preserve">. </w:t>
      </w:r>
      <w:r w:rsidR="4F4AAB98">
        <w:t>To</w:t>
      </w:r>
      <w:r w:rsidR="0C36F691">
        <w:t xml:space="preserve"> do this without full system integration</w:t>
      </w:r>
      <w:r w:rsidR="44E14C50">
        <w:t>,</w:t>
      </w:r>
      <w:r w:rsidR="65890150">
        <w:t xml:space="preserve"> </w:t>
      </w:r>
      <w:r w:rsidR="0B18237D">
        <w:t xml:space="preserve">the </w:t>
      </w:r>
      <w:r w:rsidR="7466B25A">
        <w:t>trained model</w:t>
      </w:r>
      <w:r w:rsidR="0B18237D">
        <w:t xml:space="preserve"> can be loaded </w:t>
      </w:r>
      <w:r w:rsidR="7466B25A">
        <w:t xml:space="preserve">and </w:t>
      </w:r>
      <w:r w:rsidR="5530B543">
        <w:t>evaluated on the evaluation board utilizing</w:t>
      </w:r>
      <w:r w:rsidR="277FAE8F">
        <w:t xml:space="preserve"> STM </w:t>
      </w:r>
      <w:r w:rsidR="61B8F7B6">
        <w:t>NanoEdgeAI Studio</w:t>
      </w:r>
      <w:r w:rsidR="22B78FAC">
        <w:t xml:space="preserve">. </w:t>
      </w:r>
      <w:r w:rsidR="79142730">
        <w:t>This software can validate model architecture without the need for configuring communication protocols through C code</w:t>
      </w:r>
      <w:r w:rsidR="67FCE751">
        <w:t>.</w:t>
      </w:r>
      <w:r w:rsidR="6E9A77C3">
        <w:t xml:space="preserve"> This simplifies the testing process of the machine learning model significantly by only needing the eval board, and a USB cable</w:t>
      </w:r>
      <w:r w:rsidR="42314992">
        <w:t xml:space="preserve"> to thoroughly evaluate the ML performance. </w:t>
      </w:r>
      <w:r w:rsidR="4586B28E">
        <w:t xml:space="preserve">Figure </w:t>
      </w:r>
      <w:r w:rsidR="009B4071">
        <w:rPr>
          <w:highlight w:val="yellow"/>
        </w:rPr>
        <w:fldChar w:fldCharType="begin"/>
      </w:r>
      <w:r w:rsidR="009B4071">
        <w:instrText xml:space="preserve"> REF _Ref192283232 \h </w:instrText>
      </w:r>
      <w:r w:rsidR="009B4071">
        <w:rPr>
          <w:highlight w:val="yellow"/>
        </w:rPr>
      </w:r>
      <w:r w:rsidR="009B4071">
        <w:rPr>
          <w:highlight w:val="yellow"/>
        </w:rPr>
        <w:fldChar w:fldCharType="separate"/>
      </w:r>
      <w:r w:rsidR="009B4071">
        <w:t xml:space="preserve">Figure </w:t>
      </w:r>
      <w:r w:rsidR="009B4071">
        <w:rPr>
          <w:noProof/>
        </w:rPr>
        <w:t>38</w:t>
      </w:r>
      <w:r w:rsidR="009B4071">
        <w:rPr>
          <w:highlight w:val="yellow"/>
        </w:rPr>
        <w:fldChar w:fldCharType="end"/>
      </w:r>
      <w:r w:rsidR="009B4071">
        <w:t xml:space="preserve"> </w:t>
      </w:r>
      <w:r w:rsidR="42314992">
        <w:t xml:space="preserve">shows the experimentation results of the ML </w:t>
      </w:r>
      <w:r w:rsidR="3E11EDC8">
        <w:t>model running on the target</w:t>
      </w:r>
      <w:r w:rsidR="61C05863">
        <w:t xml:space="preserve">. </w:t>
      </w:r>
      <w:r w:rsidR="1FBD56B7">
        <w:t xml:space="preserve">The successful flashing of the target device with the tflite model does not have any outward indicator other than the LEDs onboard. For this, a single LED was turned on when the device entered its main loop, thus indicating the model is flashed successfully and is ready to receive data. Figure </w:t>
      </w:r>
      <w:r w:rsidR="009B4071">
        <w:rPr>
          <w:highlight w:val="yellow"/>
        </w:rPr>
        <w:fldChar w:fldCharType="begin"/>
      </w:r>
      <w:r w:rsidR="009B4071">
        <w:instrText xml:space="preserve"> REF _Ref192283272 \h </w:instrText>
      </w:r>
      <w:r w:rsidR="009B4071">
        <w:rPr>
          <w:highlight w:val="yellow"/>
        </w:rPr>
      </w:r>
      <w:r w:rsidR="009B4071">
        <w:rPr>
          <w:highlight w:val="yellow"/>
        </w:rPr>
        <w:fldChar w:fldCharType="separate"/>
      </w:r>
      <w:r w:rsidR="009B4071">
        <w:t xml:space="preserve">Figure </w:t>
      </w:r>
      <w:r w:rsidR="009B4071">
        <w:rPr>
          <w:noProof/>
        </w:rPr>
        <w:t>39</w:t>
      </w:r>
      <w:r w:rsidR="009B4071">
        <w:rPr>
          <w:highlight w:val="yellow"/>
        </w:rPr>
        <w:fldChar w:fldCharType="end"/>
      </w:r>
      <w:r w:rsidR="009B4071">
        <w:t xml:space="preserve"> </w:t>
      </w:r>
      <w:r w:rsidR="1FBD56B7">
        <w:t>shows the physical state of the eval board at this point in the testing phase, indicating that the model is ready to receive data.</w:t>
      </w:r>
    </w:p>
    <w:p w:rsidR="009B4071" w:rsidP="009B4071" w:rsidRDefault="006B0931" w14:paraId="1706EF17" w14:textId="77777777">
      <w:pPr>
        <w:keepNext/>
        <w:jc w:val="center"/>
      </w:pPr>
      <w:r w:rsidRPr="006B0931">
        <w:rPr>
          <w:noProof/>
        </w:rPr>
        <w:drawing>
          <wp:inline distT="0" distB="0" distL="0" distR="0" wp14:anchorId="6D455918" wp14:editId="05B07044">
            <wp:extent cx="4577787" cy="4265754"/>
            <wp:effectExtent l="0" t="0" r="0" b="1905"/>
            <wp:docPr id="1109596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96152" name="Picture 1" descr="A screenshot of a computer&#10;&#10;AI-generated content may be incorrect."/>
                    <pic:cNvPicPr/>
                  </pic:nvPicPr>
                  <pic:blipFill>
                    <a:blip r:embed="rId56"/>
                    <a:stretch>
                      <a:fillRect/>
                    </a:stretch>
                  </pic:blipFill>
                  <pic:spPr>
                    <a:xfrm>
                      <a:off x="0" y="0"/>
                      <a:ext cx="4580439" cy="4268225"/>
                    </a:xfrm>
                    <a:prstGeom prst="rect">
                      <a:avLst/>
                    </a:prstGeom>
                  </pic:spPr>
                </pic:pic>
              </a:graphicData>
            </a:graphic>
          </wp:inline>
        </w:drawing>
      </w:r>
    </w:p>
    <w:p w:rsidR="006B0931" w:rsidP="009B4071" w:rsidRDefault="009B4071" w14:paraId="22F014D3" w14:textId="663DE311">
      <w:pPr>
        <w:pStyle w:val="Caption"/>
        <w:jc w:val="center"/>
      </w:pPr>
      <w:bookmarkStart w:name="_Ref192283232" w:id="84"/>
      <w:bookmarkStart w:name="_Toc192283733" w:id="85"/>
      <w:r>
        <w:t xml:space="preserve">Figure </w:t>
      </w:r>
      <w:r>
        <w:fldChar w:fldCharType="begin"/>
      </w:r>
      <w:r>
        <w:instrText xml:space="preserve"> SEQ Figure \* ARABIC </w:instrText>
      </w:r>
      <w:r>
        <w:fldChar w:fldCharType="separate"/>
      </w:r>
      <w:r w:rsidR="00A80A95">
        <w:rPr>
          <w:noProof/>
        </w:rPr>
        <w:t>38</w:t>
      </w:r>
      <w:r>
        <w:fldChar w:fldCharType="end"/>
      </w:r>
      <w:bookmarkEnd w:id="84"/>
      <w:r>
        <w:t>: ML Model Validation on Device</w:t>
      </w:r>
      <w:bookmarkEnd w:id="85"/>
    </w:p>
    <w:p w:rsidRPr="009B4071" w:rsidR="00CD779F" w:rsidP="006B0931" w:rsidRDefault="03AADF2A" w14:paraId="29A3B9E1" w14:textId="7B10F36E">
      <w:pPr>
        <w:jc w:val="center"/>
        <w:rPr>
          <w:i/>
          <w:iCs/>
        </w:rPr>
      </w:pPr>
      <w:r w:rsidRPr="009B4071">
        <w:rPr>
          <w:i/>
          <w:iCs/>
        </w:rPr>
        <w:t xml:space="preserve">Figure </w:t>
      </w:r>
      <w:r w:rsidRPr="009B4071" w:rsidR="009B4071">
        <w:rPr>
          <w:i/>
          <w:iCs/>
        </w:rPr>
        <w:t xml:space="preserve">38 above </w:t>
      </w:r>
      <w:r w:rsidRPr="009B4071">
        <w:rPr>
          <w:i/>
          <w:iCs/>
        </w:rPr>
        <w:t xml:space="preserve">demonstrates the physical </w:t>
      </w:r>
      <w:r w:rsidRPr="009B4071" w:rsidR="5F2E42DC">
        <w:rPr>
          <w:i/>
          <w:iCs/>
        </w:rPr>
        <w:t xml:space="preserve">result of running the AI Studio </w:t>
      </w:r>
      <w:r w:rsidRPr="009B4071" w:rsidR="7B8CF9F6">
        <w:rPr>
          <w:i/>
          <w:iCs/>
        </w:rPr>
        <w:t xml:space="preserve">software, where the device </w:t>
      </w:r>
      <w:r w:rsidRPr="009B4071" w:rsidR="2B9FB0AD">
        <w:rPr>
          <w:i/>
          <w:iCs/>
        </w:rPr>
        <w:t xml:space="preserve">only </w:t>
      </w:r>
      <w:r w:rsidRPr="009B4071" w:rsidR="5B9A4443">
        <w:rPr>
          <w:i/>
          <w:iCs/>
        </w:rPr>
        <w:t xml:space="preserve">indicates that it has been flashed </w:t>
      </w:r>
      <w:r w:rsidRPr="009B4071" w:rsidR="60A3B98F">
        <w:rPr>
          <w:i/>
          <w:iCs/>
        </w:rPr>
        <w:t>successfully.</w:t>
      </w:r>
    </w:p>
    <w:p w:rsidR="009B4071" w:rsidP="009B4071" w:rsidRDefault="4B3EED28" w14:paraId="5F9E2AF1" w14:textId="77777777">
      <w:pPr>
        <w:keepNext/>
        <w:jc w:val="center"/>
      </w:pPr>
      <w:r>
        <w:rPr>
          <w:noProof/>
        </w:rPr>
        <w:drawing>
          <wp:inline distT="0" distB="0" distL="0" distR="0" wp14:anchorId="2CA00CAC" wp14:editId="0DD47BED">
            <wp:extent cx="2005429" cy="3874265"/>
            <wp:effectExtent l="934418" t="0" r="934418" b="0"/>
            <wp:docPr id="554652558" name="Picture 55465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rot="16200000">
                      <a:off x="0" y="0"/>
                      <a:ext cx="2005429" cy="3874265"/>
                    </a:xfrm>
                    <a:prstGeom prst="rect">
                      <a:avLst/>
                    </a:prstGeom>
                  </pic:spPr>
                </pic:pic>
              </a:graphicData>
            </a:graphic>
          </wp:inline>
        </w:drawing>
      </w:r>
    </w:p>
    <w:p w:rsidR="151B7B5E" w:rsidP="009B4071" w:rsidRDefault="009B4071" w14:paraId="441B9C3B" w14:textId="63ABCA80">
      <w:pPr>
        <w:pStyle w:val="Caption"/>
        <w:jc w:val="center"/>
      </w:pPr>
      <w:bookmarkStart w:name="_Ref192283272" w:id="86"/>
      <w:bookmarkStart w:name="_Toc192283734" w:id="87"/>
      <w:r>
        <w:t xml:space="preserve">Figure </w:t>
      </w:r>
      <w:r>
        <w:fldChar w:fldCharType="begin"/>
      </w:r>
      <w:r>
        <w:instrText xml:space="preserve"> SEQ Figure \* ARABIC </w:instrText>
      </w:r>
      <w:r>
        <w:fldChar w:fldCharType="separate"/>
      </w:r>
      <w:r w:rsidR="00A80A95">
        <w:rPr>
          <w:noProof/>
        </w:rPr>
        <w:t>39</w:t>
      </w:r>
      <w:r>
        <w:fldChar w:fldCharType="end"/>
      </w:r>
      <w:bookmarkEnd w:id="86"/>
      <w:r>
        <w:t>: Successful Flashing Indicator</w:t>
      </w:r>
      <w:bookmarkEnd w:id="87"/>
    </w:p>
    <w:p w:rsidRPr="009B4071" w:rsidR="74035C1D" w:rsidP="74035C1D" w:rsidRDefault="0A4D12D6" w14:paraId="7DCA42CA" w14:textId="305D8FDB">
      <w:pPr>
        <w:jc w:val="center"/>
        <w:rPr>
          <w:i/>
          <w:iCs/>
        </w:rPr>
      </w:pPr>
      <w:r w:rsidRPr="009B4071">
        <w:rPr>
          <w:i/>
          <w:iCs/>
        </w:rPr>
        <w:t>Figure</w:t>
      </w:r>
      <w:r w:rsidRPr="009B4071" w:rsidR="009B4071">
        <w:rPr>
          <w:i/>
          <w:iCs/>
        </w:rPr>
        <w:t xml:space="preserve"> 39 shows the p</w:t>
      </w:r>
      <w:r w:rsidRPr="009B4071">
        <w:rPr>
          <w:i/>
          <w:iCs/>
        </w:rPr>
        <w:t>hysical indication lights showing successful flashing of the target device</w:t>
      </w:r>
      <w:r w:rsidRPr="009B4071" w:rsidR="2D0F6E86">
        <w:rPr>
          <w:i/>
          <w:iCs/>
        </w:rPr>
        <w:t xml:space="preserve"> </w:t>
      </w:r>
      <w:r w:rsidRPr="009B4071" w:rsidR="44675CE6">
        <w:rPr>
          <w:i/>
          <w:iCs/>
        </w:rPr>
        <w:t>with the tflite model</w:t>
      </w:r>
      <w:r w:rsidRPr="009B4071">
        <w:rPr>
          <w:i/>
          <w:iCs/>
        </w:rPr>
        <w:t>.</w:t>
      </w:r>
      <w:r w:rsidRPr="009B4071" w:rsidR="72C5301D">
        <w:rPr>
          <w:i/>
          <w:iCs/>
        </w:rPr>
        <w:t xml:space="preserve"> Note the single indication LED on the right side of the image as </w:t>
      </w:r>
      <w:r w:rsidRPr="009B4071" w:rsidR="0B9B34E9">
        <w:rPr>
          <w:i/>
          <w:iCs/>
        </w:rPr>
        <w:t>described.</w:t>
      </w:r>
    </w:p>
    <w:p w:rsidR="6E9A77C3" w:rsidRDefault="6E9A77C3" w14:paraId="70CC83FF" w14:textId="25DFAD98"/>
    <w:p w:rsidR="00A41BAB" w:rsidP="00A41BAB" w:rsidRDefault="00A41BAB" w14:paraId="0A9FA323" w14:textId="715756EC">
      <w:pPr>
        <w:pStyle w:val="Heading2"/>
      </w:pPr>
      <w:bookmarkStart w:name="_Toc192283694" w:id="88"/>
      <w:r>
        <w:t>Feature Extraction</w:t>
      </w:r>
      <w:bookmarkEnd w:id="88"/>
    </w:p>
    <w:p w:rsidR="5B5F38A5" w:rsidP="66DD8F29" w:rsidRDefault="42665F04" w14:paraId="60B18A16" w14:textId="20A72011">
      <w:pPr>
        <w:ind w:firstLine="720"/>
      </w:pPr>
      <w:r>
        <w:t xml:space="preserve">The other vital task to ensure proper functionality of </w:t>
      </w:r>
      <w:r w:rsidR="1EB1E681">
        <w:t xml:space="preserve">the device, would be to verify that the training data for the </w:t>
      </w:r>
      <w:r w:rsidR="65D16A07">
        <w:t>ML model is in the same format as the data that will be received by the AFE.</w:t>
      </w:r>
      <w:r w:rsidR="68432919">
        <w:t xml:space="preserve"> The AFE sends out data in 24-bit two’s complement </w:t>
      </w:r>
      <w:r w:rsidR="30954974">
        <w:t>binary values, whereas the training data on the .</w:t>
      </w:r>
      <w:r w:rsidR="69D5F519">
        <w:t xml:space="preserve">tflite file are the quantized weights from double precision to 16 bit </w:t>
      </w:r>
      <w:r w:rsidR="30EBFEF9">
        <w:t xml:space="preserve">integer. </w:t>
      </w:r>
      <w:r w:rsidR="74DD2471">
        <w:t xml:space="preserve">Tensorflow Lite natively supports quantization to 16 bits, and the compiler package </w:t>
      </w:r>
      <w:r w:rsidR="432744A0">
        <w:t xml:space="preserve">from Tensorflow handles these operations by itself. </w:t>
      </w:r>
      <w:r w:rsidR="1DDED992">
        <w:t xml:space="preserve">The data from the AFE, however, needs to match the 16 bit </w:t>
      </w:r>
      <w:r w:rsidR="6586D901">
        <w:t xml:space="preserve">integer to work properly. </w:t>
      </w:r>
      <w:r w:rsidR="1C44741C">
        <w:t>To test this</w:t>
      </w:r>
      <w:r w:rsidR="66933925">
        <w:t xml:space="preserve">, a </w:t>
      </w:r>
      <w:r w:rsidR="412EFD81">
        <w:t xml:space="preserve">window from the </w:t>
      </w:r>
      <w:r w:rsidR="03E3B6FC">
        <w:t xml:space="preserve">Ninapro dataset </w:t>
      </w:r>
      <w:r w:rsidR="23F641AC">
        <w:t xml:space="preserve">was flashed onto the device, </w:t>
      </w:r>
      <w:r w:rsidR="50650B46">
        <w:t xml:space="preserve">and after the feature </w:t>
      </w:r>
      <w:r w:rsidR="75F34EF8">
        <w:t>extraction was performed</w:t>
      </w:r>
      <w:r w:rsidR="2E3F21BC">
        <w:t>.</w:t>
      </w:r>
      <w:r w:rsidR="740D8D0A">
        <w:t xml:space="preserve"> The list of features that are extracted from each window are shown in Table </w:t>
      </w:r>
      <w:r w:rsidR="009B4071">
        <w:rPr>
          <w:highlight w:val="yellow"/>
        </w:rPr>
        <w:fldChar w:fldCharType="begin"/>
      </w:r>
      <w:r w:rsidR="009B4071">
        <w:instrText xml:space="preserve"> REF _Ref192283309 \h </w:instrText>
      </w:r>
      <w:r w:rsidR="009B4071">
        <w:rPr>
          <w:highlight w:val="yellow"/>
        </w:rPr>
      </w:r>
      <w:r w:rsidR="009B4071">
        <w:rPr>
          <w:highlight w:val="yellow"/>
        </w:rPr>
        <w:fldChar w:fldCharType="separate"/>
      </w:r>
      <w:r w:rsidR="009B4071">
        <w:t xml:space="preserve">Table </w:t>
      </w:r>
      <w:r w:rsidR="009B4071">
        <w:rPr>
          <w:noProof/>
        </w:rPr>
        <w:t>3</w:t>
      </w:r>
      <w:r w:rsidR="009B4071">
        <w:rPr>
          <w:highlight w:val="yellow"/>
        </w:rPr>
        <w:fldChar w:fldCharType="end"/>
      </w:r>
      <w:r w:rsidR="009B4071">
        <w:t>.</w:t>
      </w:r>
    </w:p>
    <w:p w:rsidR="009B4071" w:rsidP="009B4071" w:rsidRDefault="009B4071" w14:paraId="78448450" w14:textId="5FFABAEF">
      <w:pPr>
        <w:pStyle w:val="Caption"/>
        <w:keepNext/>
        <w:jc w:val="center"/>
      </w:pPr>
      <w:bookmarkStart w:name="_Ref192283309" w:id="89"/>
      <w:bookmarkStart w:name="_Toc192283741" w:id="90"/>
      <w:r>
        <w:t xml:space="preserve">Table </w:t>
      </w:r>
      <w:r>
        <w:fldChar w:fldCharType="begin"/>
      </w:r>
      <w:r>
        <w:instrText xml:space="preserve"> SEQ Table \* ARABIC </w:instrText>
      </w:r>
      <w:r>
        <w:fldChar w:fldCharType="separate"/>
      </w:r>
      <w:r w:rsidR="00F76434">
        <w:rPr>
          <w:noProof/>
        </w:rPr>
        <w:t>3</w:t>
      </w:r>
      <w:r>
        <w:fldChar w:fldCharType="end"/>
      </w:r>
      <w:bookmarkEnd w:id="89"/>
      <w:r>
        <w:t>: List of Features</w:t>
      </w:r>
      <w:r>
        <w:rPr>
          <w:noProof/>
        </w:rPr>
        <w:t xml:space="preserve"> for Extraction</w:t>
      </w:r>
      <w:bookmarkEnd w:id="90"/>
    </w:p>
    <w:p w:rsidR="3FAF4F93" w:rsidP="1080D08A" w:rsidRDefault="3FAF4F93" w14:paraId="53FC0983" w14:textId="30E244A5">
      <w:pPr>
        <w:jc w:val="center"/>
      </w:pPr>
      <w:r>
        <w:rPr>
          <w:noProof/>
        </w:rPr>
        <w:drawing>
          <wp:inline distT="0" distB="0" distL="0" distR="0" wp14:anchorId="21B05430" wp14:editId="501C8B24">
            <wp:extent cx="5943600" cy="3457575"/>
            <wp:effectExtent l="0" t="0" r="0" b="0"/>
            <wp:docPr id="657287691" name="Picture 65728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287691"/>
                    <pic:cNvPicPr/>
                  </pic:nvPicPr>
                  <pic:blipFill>
                    <a:blip r:embed="rId58">
                      <a:extLst>
                        <a:ext uri="{28A0092B-C50C-407E-A947-70E740481C1C}">
                          <a14:useLocalDpi xmlns:a14="http://schemas.microsoft.com/office/drawing/2010/main" val="0"/>
                        </a:ext>
                      </a:extLst>
                    </a:blip>
                    <a:stretch>
                      <a:fillRect/>
                    </a:stretch>
                  </pic:blipFill>
                  <pic:spPr>
                    <a:xfrm>
                      <a:off x="0" y="0"/>
                      <a:ext cx="5943600" cy="3457575"/>
                    </a:xfrm>
                    <a:prstGeom prst="rect">
                      <a:avLst/>
                    </a:prstGeom>
                  </pic:spPr>
                </pic:pic>
              </a:graphicData>
            </a:graphic>
          </wp:inline>
        </w:drawing>
      </w:r>
    </w:p>
    <w:p w:rsidR="1849BCD8" w:rsidP="66DD8F29" w:rsidRDefault="22A88D86" w14:paraId="57730707" w14:textId="4B906CC1">
      <w:pPr>
        <w:ind w:firstLine="720"/>
      </w:pPr>
      <w:r>
        <w:t xml:space="preserve">When the feature extraction test is performed on target, a COM port can be opened on MATLAB, to more easily compare the intended feature values, and the generated feature values from the firmware. Figure </w:t>
      </w:r>
      <w:r w:rsidR="00486CC7">
        <w:rPr>
          <w:highlight w:val="yellow"/>
        </w:rPr>
        <w:fldChar w:fldCharType="begin"/>
      </w:r>
      <w:r w:rsidR="00486CC7">
        <w:instrText xml:space="preserve"> REF _Ref192283358 \h </w:instrText>
      </w:r>
      <w:r w:rsidR="00486CC7">
        <w:rPr>
          <w:highlight w:val="yellow"/>
        </w:rPr>
      </w:r>
      <w:r w:rsidR="00486CC7">
        <w:rPr>
          <w:highlight w:val="yellow"/>
        </w:rPr>
        <w:fldChar w:fldCharType="separate"/>
      </w:r>
      <w:r w:rsidR="00486CC7">
        <w:t xml:space="preserve">Figure </w:t>
      </w:r>
      <w:r w:rsidR="00486CC7">
        <w:rPr>
          <w:noProof/>
        </w:rPr>
        <w:t>40</w:t>
      </w:r>
      <w:r w:rsidR="00486CC7">
        <w:rPr>
          <w:highlight w:val="yellow"/>
        </w:rPr>
        <w:fldChar w:fldCharType="end"/>
      </w:r>
      <w:r w:rsidR="00486CC7">
        <w:t xml:space="preserve"> </w:t>
      </w:r>
      <w:r>
        <w:t>shows the received data from the device in hexadecimal format.</w:t>
      </w:r>
    </w:p>
    <w:p w:rsidR="00486CC7" w:rsidP="00486CC7" w:rsidRDefault="22A88D86" w14:paraId="1DCFE180" w14:textId="77777777">
      <w:pPr>
        <w:keepNext/>
        <w:jc w:val="center"/>
      </w:pPr>
      <w:r>
        <w:rPr>
          <w:noProof/>
        </w:rPr>
        <w:drawing>
          <wp:inline distT="0" distB="0" distL="0" distR="0" wp14:anchorId="61CCAA0F" wp14:editId="2DE0BB89">
            <wp:extent cx="2467319" cy="2924583"/>
            <wp:effectExtent l="0" t="0" r="0" b="0"/>
            <wp:docPr id="605419462" name="Picture 60541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467319" cy="2924583"/>
                    </a:xfrm>
                    <a:prstGeom prst="rect">
                      <a:avLst/>
                    </a:prstGeom>
                  </pic:spPr>
                </pic:pic>
              </a:graphicData>
            </a:graphic>
          </wp:inline>
        </w:drawing>
      </w:r>
    </w:p>
    <w:p w:rsidR="22A88D86" w:rsidP="00486CC7" w:rsidRDefault="00486CC7" w14:paraId="4AB85AF8" w14:textId="6E8ED375">
      <w:pPr>
        <w:pStyle w:val="Caption"/>
        <w:jc w:val="center"/>
      </w:pPr>
      <w:bookmarkStart w:name="_Ref192283358" w:id="91"/>
      <w:bookmarkStart w:name="_Toc192283735" w:id="92"/>
      <w:r>
        <w:t xml:space="preserve">Figure </w:t>
      </w:r>
      <w:r>
        <w:fldChar w:fldCharType="begin"/>
      </w:r>
      <w:r>
        <w:instrText xml:space="preserve"> SEQ Figure \* ARABIC </w:instrText>
      </w:r>
      <w:r>
        <w:fldChar w:fldCharType="separate"/>
      </w:r>
      <w:r w:rsidR="00A80A95">
        <w:rPr>
          <w:noProof/>
        </w:rPr>
        <w:t>40</w:t>
      </w:r>
      <w:r>
        <w:fldChar w:fldCharType="end"/>
      </w:r>
      <w:bookmarkEnd w:id="91"/>
      <w:r>
        <w:t>: Output Window of MatLab Serial</w:t>
      </w:r>
      <w:bookmarkEnd w:id="92"/>
    </w:p>
    <w:p w:rsidRPr="00486CC7" w:rsidR="22A88D86" w:rsidP="22A88D86" w:rsidRDefault="00486CC7" w14:paraId="00EE8AED" w14:textId="1848EDBB">
      <w:pPr>
        <w:jc w:val="center"/>
        <w:rPr>
          <w:i/>
          <w:iCs/>
        </w:rPr>
      </w:pPr>
      <w:r w:rsidRPr="00486CC7">
        <w:rPr>
          <w:i/>
          <w:iCs/>
        </w:rPr>
        <w:fldChar w:fldCharType="begin"/>
      </w:r>
      <w:r w:rsidRPr="00486CC7">
        <w:rPr>
          <w:i/>
          <w:iCs/>
        </w:rPr>
        <w:instrText xml:space="preserve"> REF _Ref192283358 \h </w:instrText>
      </w:r>
      <w:r>
        <w:rPr>
          <w:i/>
          <w:iCs/>
        </w:rPr>
        <w:instrText xml:space="preserve"> \* MERGEFORMAT </w:instrText>
      </w:r>
      <w:r w:rsidRPr="00486CC7">
        <w:rPr>
          <w:i/>
          <w:iCs/>
        </w:rPr>
      </w:r>
      <w:r w:rsidRPr="00486CC7">
        <w:rPr>
          <w:i/>
          <w:iCs/>
        </w:rPr>
        <w:fldChar w:fldCharType="separate"/>
      </w:r>
      <w:r w:rsidRPr="00486CC7">
        <w:rPr>
          <w:i/>
          <w:iCs/>
        </w:rPr>
        <w:t xml:space="preserve">Figure </w:t>
      </w:r>
      <w:r w:rsidRPr="00486CC7">
        <w:rPr>
          <w:i/>
          <w:iCs/>
          <w:noProof/>
        </w:rPr>
        <w:t>40</w:t>
      </w:r>
      <w:r w:rsidRPr="00486CC7">
        <w:rPr>
          <w:i/>
          <w:iCs/>
        </w:rPr>
        <w:fldChar w:fldCharType="end"/>
      </w:r>
      <w:r w:rsidRPr="00486CC7">
        <w:rPr>
          <w:i/>
          <w:iCs/>
        </w:rPr>
        <w:t xml:space="preserve"> shows the o</w:t>
      </w:r>
      <w:r w:rsidRPr="00486CC7" w:rsidR="22A88D86">
        <w:rPr>
          <w:i/>
          <w:iCs/>
        </w:rPr>
        <w:t>utput window of the MATLAB serial window showing the features generated from the device in hexadecimal format.</w:t>
      </w:r>
    </w:p>
    <w:p w:rsidR="22A88D86" w:rsidP="22A88D86" w:rsidRDefault="22A88D86" w14:paraId="55DB9F87" w14:textId="0DDEF3EE">
      <w:r>
        <w:t>Since the data is already in MATLAB, it makes the comparison easier by utilizing the same process in which the sample window was loaded onto the board. Utilizing the fixed</w:t>
      </w:r>
      <w:r w:rsidR="25591E91">
        <w:t>-</w:t>
      </w:r>
      <w:r>
        <w:t xml:space="preserve">point toolkit on the expected features, as calculated in double precision float, </w:t>
      </w:r>
      <w:r w:rsidR="00486CC7">
        <w:rPr>
          <w:highlight w:val="yellow"/>
        </w:rPr>
        <w:fldChar w:fldCharType="begin"/>
      </w:r>
      <w:r w:rsidR="00486CC7">
        <w:instrText xml:space="preserve"> REF _Ref192283409 \h </w:instrText>
      </w:r>
      <w:r w:rsidR="00486CC7">
        <w:rPr>
          <w:highlight w:val="yellow"/>
        </w:rPr>
      </w:r>
      <w:r w:rsidR="00486CC7">
        <w:rPr>
          <w:highlight w:val="yellow"/>
        </w:rPr>
        <w:fldChar w:fldCharType="separate"/>
      </w:r>
      <w:r w:rsidR="00486CC7">
        <w:t xml:space="preserve">Figure </w:t>
      </w:r>
      <w:r w:rsidR="00486CC7">
        <w:rPr>
          <w:noProof/>
        </w:rPr>
        <w:t>41</w:t>
      </w:r>
      <w:r w:rsidR="00486CC7">
        <w:rPr>
          <w:highlight w:val="yellow"/>
        </w:rPr>
        <w:fldChar w:fldCharType="end"/>
      </w:r>
      <w:r w:rsidR="00486CC7">
        <w:t xml:space="preserve"> </w:t>
      </w:r>
      <w:r>
        <w:t xml:space="preserve">shows the </w:t>
      </w:r>
      <w:r w:rsidR="0A4D12D6">
        <w:t>quantization error between the intended values and the generated values from the target device.</w:t>
      </w:r>
    </w:p>
    <w:p w:rsidR="00486CC7" w:rsidP="00486CC7" w:rsidRDefault="00A41BAB" w14:paraId="33594B02" w14:textId="77777777">
      <w:pPr>
        <w:keepNext/>
        <w:jc w:val="center"/>
      </w:pPr>
      <w:r>
        <w:rPr>
          <w:noProof/>
        </w:rPr>
        <w:drawing>
          <wp:inline distT="0" distB="0" distL="0" distR="0" wp14:anchorId="6D468AC5" wp14:editId="1519FFA6">
            <wp:extent cx="5333334" cy="4000000"/>
            <wp:effectExtent l="0" t="0" r="0" b="0"/>
            <wp:docPr id="171909833" name="Picture 171909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909833"/>
                    <pic:cNvPicPr/>
                  </pic:nvPicPr>
                  <pic:blipFill>
                    <a:blip r:embed="rId60">
                      <a:extLst>
                        <a:ext uri="{28A0092B-C50C-407E-A947-70E740481C1C}">
                          <a14:useLocalDpi xmlns:a14="http://schemas.microsoft.com/office/drawing/2010/main" val="0"/>
                        </a:ext>
                      </a:extLst>
                    </a:blip>
                    <a:stretch>
                      <a:fillRect/>
                    </a:stretch>
                  </pic:blipFill>
                  <pic:spPr>
                    <a:xfrm>
                      <a:off x="0" y="0"/>
                      <a:ext cx="5333334" cy="4000000"/>
                    </a:xfrm>
                    <a:prstGeom prst="rect">
                      <a:avLst/>
                    </a:prstGeom>
                  </pic:spPr>
                </pic:pic>
              </a:graphicData>
            </a:graphic>
          </wp:inline>
        </w:drawing>
      </w:r>
    </w:p>
    <w:p w:rsidRPr="00A41BAB" w:rsidR="00A41BAB" w:rsidP="00486CC7" w:rsidRDefault="00486CC7" w14:paraId="6B83B1DE" w14:textId="0170E89D">
      <w:pPr>
        <w:pStyle w:val="Caption"/>
        <w:jc w:val="center"/>
      </w:pPr>
      <w:bookmarkStart w:name="_Ref192283409" w:id="93"/>
      <w:bookmarkStart w:name="_Toc192283736" w:id="94"/>
      <w:r>
        <w:t xml:space="preserve">Figure </w:t>
      </w:r>
      <w:r>
        <w:fldChar w:fldCharType="begin"/>
      </w:r>
      <w:r>
        <w:instrText xml:space="preserve"> SEQ Figure \* ARABIC </w:instrText>
      </w:r>
      <w:r>
        <w:fldChar w:fldCharType="separate"/>
      </w:r>
      <w:r w:rsidR="00A80A95">
        <w:rPr>
          <w:noProof/>
        </w:rPr>
        <w:t>41</w:t>
      </w:r>
      <w:r>
        <w:fldChar w:fldCharType="end"/>
      </w:r>
      <w:bookmarkEnd w:id="93"/>
      <w:r>
        <w:t>: Quantization Error for Features</w:t>
      </w:r>
      <w:bookmarkEnd w:id="94"/>
    </w:p>
    <w:p w:rsidRPr="00A80A95" w:rsidR="0A4D12D6" w:rsidP="0A4D12D6" w:rsidRDefault="00486CC7" w14:paraId="259D194A" w14:textId="2461832E">
      <w:pPr>
        <w:jc w:val="center"/>
        <w:rPr>
          <w:i/>
          <w:iCs/>
        </w:rPr>
      </w:pPr>
      <w:r w:rsidRPr="00A80A95">
        <w:rPr>
          <w:i/>
          <w:iCs/>
        </w:rPr>
        <w:t>Figure 41 is the graph of the q</w:t>
      </w:r>
      <w:r w:rsidRPr="00A80A95" w:rsidR="0A4D12D6">
        <w:rPr>
          <w:i/>
          <w:iCs/>
        </w:rPr>
        <w:t>uantization error for each feature generated from the target device.</w:t>
      </w:r>
    </w:p>
    <w:p w:rsidRPr="00A41BAB" w:rsidR="00A41BAB" w:rsidP="66DD8F29" w:rsidRDefault="5770A41F" w14:paraId="58748F05" w14:textId="437D9E62">
      <w:pPr>
        <w:ind w:firstLine="720"/>
      </w:pPr>
      <w:r>
        <w:t xml:space="preserve">As </w:t>
      </w:r>
      <w:r w:rsidR="00A80A95">
        <w:rPr>
          <w:highlight w:val="yellow"/>
        </w:rPr>
        <w:fldChar w:fldCharType="begin"/>
      </w:r>
      <w:r w:rsidR="00A80A95">
        <w:instrText xml:space="preserve"> REF _Ref192283409 \h </w:instrText>
      </w:r>
      <w:r w:rsidR="00A80A95">
        <w:rPr>
          <w:highlight w:val="yellow"/>
        </w:rPr>
      </w:r>
      <w:r w:rsidR="00A80A95">
        <w:rPr>
          <w:highlight w:val="yellow"/>
        </w:rPr>
        <w:fldChar w:fldCharType="separate"/>
      </w:r>
      <w:r w:rsidR="00A80A95">
        <w:t xml:space="preserve">Figure </w:t>
      </w:r>
      <w:r w:rsidR="00A80A95">
        <w:rPr>
          <w:noProof/>
        </w:rPr>
        <w:t>41</w:t>
      </w:r>
      <w:r w:rsidR="00A80A95">
        <w:rPr>
          <w:highlight w:val="yellow"/>
        </w:rPr>
        <w:fldChar w:fldCharType="end"/>
      </w:r>
      <w:r w:rsidR="00A80A95">
        <w:t xml:space="preserve"> </w:t>
      </w:r>
      <w:r>
        <w:t>would show, the quantization error is rather low. This is since the device can be preloaded with information, such as the mean and standard deviation of the training data features, the generated features can be normalized and thus do not exceed the representable range of numbers in a Q1.15 fixed point format. It must be noted however, that this process must be closely monitored during integration, as the data from the ADC can potentially make the quantization error much larger if the voltage range is not the same from the training set to the real time recordings.</w:t>
      </w:r>
    </w:p>
    <w:p w:rsidRPr="00A41BAB" w:rsidR="00A41BAB" w:rsidP="00A41BAB" w:rsidRDefault="00A41BAB" w14:paraId="4031D508" w14:textId="58104D02"/>
    <w:p w:rsidRPr="00B941F2" w:rsidR="00A41BAB" w:rsidP="00B941F2" w:rsidRDefault="00A41BAB" w14:paraId="2D689580" w14:textId="3A2D925B"/>
    <w:p w:rsidR="00585D0A" w:rsidRDefault="00585D0A" w14:paraId="3ECE2B98" w14:textId="7415AF84">
      <w:pPr>
        <w:rPr>
          <w:rFonts w:eastAsiaTheme="majorEastAsia"/>
          <w:color w:val="0F4761" w:themeColor="accent1" w:themeShade="BF"/>
          <w:sz w:val="40"/>
        </w:rPr>
      </w:pPr>
      <w:r>
        <w:br w:type="page"/>
      </w:r>
    </w:p>
    <w:p w:rsidR="06D51CC7" w:rsidP="2938E89D" w:rsidRDefault="00BB5DCD" w14:paraId="6FB7D3F3" w14:textId="594C64CF">
      <w:pPr>
        <w:pStyle w:val="Heading1"/>
        <w:spacing w:line="360" w:lineRule="auto"/>
        <w:rPr>
          <w:rFonts w:ascii="Times New Roman" w:hAnsi="Times New Roman" w:cs="Times New Roman"/>
        </w:rPr>
      </w:pPr>
      <w:bookmarkStart w:name="_Toc192283695" w:id="95"/>
      <w:r>
        <w:rPr>
          <w:rFonts w:ascii="Times New Roman" w:hAnsi="Times New Roman" w:cs="Times New Roman"/>
        </w:rPr>
        <w:t>Integration Plan</w:t>
      </w:r>
      <w:bookmarkEnd w:id="95"/>
    </w:p>
    <w:p w:rsidR="00F779A6" w:rsidP="00F80ED8" w:rsidRDefault="00846ACF" w14:paraId="21E6360E" w14:textId="2425A467">
      <w:r>
        <w:tab/>
      </w:r>
      <w:r>
        <w:t xml:space="preserve">Our integration plan involves wiring the designed subsystems together and controlling them with our firmware. The process in which we will do this can be seen below in </w:t>
      </w:r>
      <w:r w:rsidR="007B25A9">
        <w:rPr>
          <w:highlight w:val="yellow"/>
        </w:rPr>
        <w:fldChar w:fldCharType="begin"/>
      </w:r>
      <w:r w:rsidR="007B25A9">
        <w:instrText xml:space="preserve"> REF _Ref192283629 \h </w:instrText>
      </w:r>
      <w:r w:rsidR="007B25A9">
        <w:rPr>
          <w:highlight w:val="yellow"/>
        </w:rPr>
      </w:r>
      <w:r w:rsidR="007B25A9">
        <w:rPr>
          <w:highlight w:val="yellow"/>
        </w:rPr>
        <w:fldChar w:fldCharType="separate"/>
      </w:r>
      <w:r w:rsidR="007B25A9">
        <w:t xml:space="preserve">Figure </w:t>
      </w:r>
      <w:r w:rsidR="007B25A9">
        <w:rPr>
          <w:noProof/>
        </w:rPr>
        <w:t>42</w:t>
      </w:r>
      <w:r w:rsidR="007B25A9">
        <w:rPr>
          <w:highlight w:val="yellow"/>
        </w:rPr>
        <w:fldChar w:fldCharType="end"/>
      </w:r>
      <w:r>
        <w:t xml:space="preserve">. </w:t>
      </w:r>
      <w:r w:rsidR="00B936B0">
        <w:t xml:space="preserve">Furthermore, </w:t>
      </w:r>
      <w:r w:rsidR="007B25A9">
        <w:rPr>
          <w:highlight w:val="yellow"/>
        </w:rPr>
        <w:fldChar w:fldCharType="begin"/>
      </w:r>
      <w:r w:rsidR="007B25A9">
        <w:instrText xml:space="preserve"> REF _Ref192283591 \h </w:instrText>
      </w:r>
      <w:r w:rsidR="007B25A9">
        <w:rPr>
          <w:highlight w:val="yellow"/>
        </w:rPr>
      </w:r>
      <w:r w:rsidR="007B25A9">
        <w:rPr>
          <w:highlight w:val="yellow"/>
        </w:rPr>
        <w:fldChar w:fldCharType="separate"/>
      </w:r>
      <w:r w:rsidR="007B25A9">
        <w:t xml:space="preserve">Table </w:t>
      </w:r>
      <w:r w:rsidR="007B25A9">
        <w:rPr>
          <w:noProof/>
        </w:rPr>
        <w:t>4</w:t>
      </w:r>
      <w:r w:rsidR="007B25A9">
        <w:rPr>
          <w:highlight w:val="yellow"/>
        </w:rPr>
        <w:fldChar w:fldCharType="end"/>
      </w:r>
      <w:r w:rsidR="00B936B0">
        <w:t>below will describe each integration step and its respective validation.</w:t>
      </w:r>
    </w:p>
    <w:p w:rsidR="00121F14" w:rsidP="00F80ED8" w:rsidRDefault="00B04EE1" w14:paraId="6EBDF4C3" w14:textId="3F034F3E">
      <w:pPr>
        <w:sectPr w:rsidR="00121F14" w:rsidSect="00A721EB">
          <w:pgSz w:w="12240" w:h="15840" w:orient="portrait"/>
          <w:pgMar w:top="1440" w:right="1440" w:bottom="1440" w:left="1440" w:header="720" w:footer="720" w:gutter="0"/>
          <w:cols w:space="720"/>
          <w:docGrid w:linePitch="360"/>
        </w:sectPr>
      </w:pPr>
      <w:r>
        <w:tab/>
      </w:r>
      <w:r>
        <w:t xml:space="preserve">The integration plan begins with </w:t>
      </w:r>
      <w:r w:rsidR="00DA7313">
        <w:t>us wiring the power delivery PCB to both of our subsystem PCBs, the AFE and microcontroller. In this configuration</w:t>
      </w:r>
      <w:r w:rsidR="00EE5E12">
        <w:t xml:space="preserve">, </w:t>
      </w:r>
      <w:r w:rsidR="00744BD5">
        <w:t xml:space="preserve">a couple of steps will be performed. The power output will be tested and validated for </w:t>
      </w:r>
      <w:r w:rsidR="007823E1">
        <w:t>integrity</w:t>
      </w:r>
      <w:r w:rsidR="00744BD5">
        <w:t xml:space="preserve"> while </w:t>
      </w:r>
      <w:r w:rsidR="007823E1">
        <w:t xml:space="preserve">the load is applied. While the power delivery board is under load, </w:t>
      </w:r>
      <w:r w:rsidR="0066281B">
        <w:t>the</w:t>
      </w:r>
      <w:r w:rsidR="007823E1">
        <w:t xml:space="preserve"> battery life </w:t>
      </w:r>
      <w:r w:rsidR="0066281B">
        <w:t xml:space="preserve">of the device will be timed </w:t>
      </w:r>
      <w:r w:rsidR="007823E1">
        <w:t xml:space="preserve">before the device dies. Moving on, </w:t>
      </w:r>
      <w:r w:rsidR="000B276C">
        <w:t xml:space="preserve">the microcontroller and analog front end will be wired together and the communication and command sequences from the microcontroller will be validated. Then the firmware for the microcontroller will acquire signals from the analog front end and these signals will be analyzed. </w:t>
      </w:r>
      <w:r w:rsidR="007140F1">
        <w:t xml:space="preserve">Following this, the ML model will be uploaded, and the USB communication will be tested. Finally, the microcontroller will be tuned for power consumption and speed and </w:t>
      </w:r>
      <w:r w:rsidR="00E410F7">
        <w:t xml:space="preserve">the total system validation will be </w:t>
      </w:r>
      <w:r w:rsidR="00121F14">
        <w:t xml:space="preserve">tested. Total system validation requirements can be seen in </w:t>
      </w:r>
      <w:r w:rsidR="007B25A9">
        <w:rPr>
          <w:highlight w:val="yellow"/>
        </w:rPr>
        <w:fldChar w:fldCharType="begin"/>
      </w:r>
      <w:ins w:author="Microsoft Word" w:date="2025-03-07T23:48:00Z" w16du:dateUtc="2025-03-08T07:48:00Z" w:id="96">
        <w:r w:rsidR="007B25A9">
          <w:instrText xml:space="preserve"> REF _Ref192283546 \h </w:instrText>
        </w:r>
      </w:ins>
      <w:r w:rsidR="007B25A9">
        <w:rPr>
          <w:highlight w:val="yellow"/>
        </w:rPr>
      </w:r>
      <w:r w:rsidR="007B25A9">
        <w:rPr>
          <w:highlight w:val="yellow"/>
        </w:rPr>
        <w:fldChar w:fldCharType="separate"/>
      </w:r>
      <w:ins w:author="Microsoft Word" w:date="2025-03-07T23:48:00Z" w16du:dateUtc="2025-03-08T07:48:00Z" w:id="97">
        <w:r w:rsidR="007B25A9">
          <w:t xml:space="preserve">Figure </w:t>
        </w:r>
        <w:r w:rsidR="007B25A9">
          <w:rPr>
            <w:noProof/>
          </w:rPr>
          <w:t>43</w:t>
        </w:r>
      </w:ins>
      <w:r w:rsidR="007B25A9">
        <w:rPr>
          <w:highlight w:val="yellow"/>
        </w:rPr>
        <w:fldChar w:fldCharType="end"/>
      </w:r>
      <w:r w:rsidR="007B25A9">
        <w:t xml:space="preserve"> </w:t>
      </w:r>
      <w:r w:rsidR="00121F14">
        <w:t>below.</w:t>
      </w:r>
    </w:p>
    <w:p w:rsidRPr="007B25A9" w:rsidR="00121F14" w:rsidP="00F80ED8" w:rsidRDefault="00A80A95" w14:paraId="358CE26F" w14:textId="5B378BDC">
      <w:pPr>
        <w:rPr>
          <w:i/>
          <w:iCs/>
        </w:rPr>
        <w:sectPr w:rsidRPr="007B25A9" w:rsidR="00121F14" w:rsidSect="00121F14">
          <w:pgSz w:w="15840" w:h="12240" w:orient="landscape"/>
          <w:pgMar w:top="1440" w:right="1440" w:bottom="1440" w:left="1440" w:header="720" w:footer="720" w:gutter="0"/>
          <w:cols w:space="720"/>
          <w:docGrid w:linePitch="360"/>
        </w:sectPr>
      </w:pPr>
      <w:r w:rsidRPr="007B25A9">
        <w:rPr>
          <w:i/>
          <w:iCs/>
          <w:noProof/>
        </w:rPr>
        <mc:AlternateContent>
          <mc:Choice Requires="wps">
            <w:drawing>
              <wp:anchor distT="0" distB="0" distL="114300" distR="114300" simplePos="0" relativeHeight="251658251" behindDoc="0" locked="0" layoutInCell="1" allowOverlap="1" wp14:anchorId="22AAF3FF" wp14:editId="103FDA13">
                <wp:simplePos x="0" y="0"/>
                <wp:positionH relativeFrom="column">
                  <wp:posOffset>-434340</wp:posOffset>
                </wp:positionH>
                <wp:positionV relativeFrom="paragraph">
                  <wp:posOffset>3025140</wp:posOffset>
                </wp:positionV>
                <wp:extent cx="9245600" cy="635"/>
                <wp:effectExtent l="0" t="0" r="0" b="0"/>
                <wp:wrapSquare wrapText="bothSides"/>
                <wp:docPr id="567472216" name="Text Box 1"/>
                <wp:cNvGraphicFramePr/>
                <a:graphic xmlns:a="http://schemas.openxmlformats.org/drawingml/2006/main">
                  <a:graphicData uri="http://schemas.microsoft.com/office/word/2010/wordprocessingShape">
                    <wps:wsp>
                      <wps:cNvSpPr txBox="1"/>
                      <wps:spPr>
                        <a:xfrm>
                          <a:off x="0" y="0"/>
                          <a:ext cx="9245600" cy="635"/>
                        </a:xfrm>
                        <a:prstGeom prst="rect">
                          <a:avLst/>
                        </a:prstGeom>
                        <a:solidFill>
                          <a:prstClr val="white"/>
                        </a:solidFill>
                        <a:ln>
                          <a:noFill/>
                        </a:ln>
                      </wps:spPr>
                      <wps:txbx>
                        <w:txbxContent>
                          <w:p w:rsidRPr="0046630F" w:rsidR="00A80A95" w:rsidP="00A80A95" w:rsidRDefault="00A80A95" w14:paraId="04429F36" w14:textId="4B36BB6E">
                            <w:pPr>
                              <w:pStyle w:val="Caption"/>
                              <w:rPr>
                                <w:noProof/>
                                <w:szCs w:val="40"/>
                              </w:rPr>
                            </w:pPr>
                            <w:bookmarkStart w:name="_Ref192283629" w:id="98"/>
                            <w:bookmarkStart w:name="_Toc192283737" w:id="99"/>
                            <w:r>
                              <w:t xml:space="preserve">Figure </w:t>
                            </w:r>
                            <w:r>
                              <w:fldChar w:fldCharType="begin"/>
                            </w:r>
                            <w:r>
                              <w:instrText xml:space="preserve"> SEQ Figure \* ARABIC </w:instrText>
                            </w:r>
                            <w:r>
                              <w:fldChar w:fldCharType="separate"/>
                            </w:r>
                            <w:r>
                              <w:rPr>
                                <w:noProof/>
                              </w:rPr>
                              <w:t>42</w:t>
                            </w:r>
                            <w:r>
                              <w:fldChar w:fldCharType="end"/>
                            </w:r>
                            <w:bookmarkEnd w:id="98"/>
                            <w:r>
                              <w:t>: Integration Flow Chart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E821585">
              <v:shape id="_x0000_s1031" style="position:absolute;margin-left:-34.2pt;margin-top:238.2pt;width:728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6X1GQIAAD8EAAAOAAAAZHJzL2Uyb0RvYy54bWysU8Fu2zAMvQ/YPwi6L06yN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vPT/MPNYkohSbHF+5u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" w14:anchorId="22AAF3FF">
                <v:textbox style="mso-fit-shape-to-text:t" inset="0,0,0,0">
                  <w:txbxContent>
                    <w:p w:rsidRPr="0046630F" w:rsidR="00A80A95" w:rsidP="00A80A95" w:rsidRDefault="00A80A95" w14:paraId="4FD6AA40" w14:textId="4B36BB6E">
                      <w:pPr>
                        <w:pStyle w:val="Caption"/>
                        <w:rPr>
                          <w:noProof/>
                          <w:szCs w:val="40"/>
                        </w:rPr>
                      </w:pPr>
                      <w:r>
                        <w:t xml:space="preserve">Figure </w:t>
                      </w:r>
                      <w:r>
                        <w:fldChar w:fldCharType="begin"/>
                      </w:r>
                      <w:r>
                        <w:instrText xml:space="preserve"> SEQ Figure \* ARABIC </w:instrText>
                      </w:r>
                      <w:r>
                        <w:fldChar w:fldCharType="separate"/>
                      </w:r>
                      <w:r>
                        <w:rPr>
                          <w:noProof/>
                        </w:rPr>
                        <w:t>42</w:t>
                      </w:r>
                      <w:r>
                        <w:fldChar w:fldCharType="end"/>
                      </w:r>
                      <w:r>
                        <w:t>: Integration Flow Chart</w:t>
                      </w:r>
                    </w:p>
                  </w:txbxContent>
                </v:textbox>
                <w10:wrap type="square"/>
              </v:shape>
            </w:pict>
          </mc:Fallback>
        </mc:AlternateContent>
      </w:r>
      <w:r w:rsidRPr="007B25A9" w:rsidR="00752D21">
        <w:rPr>
          <w:i/>
          <w:iCs/>
          <w:noProof/>
        </w:rPr>
        <w:drawing>
          <wp:anchor distT="0" distB="0" distL="114300" distR="114300" simplePos="0" relativeHeight="251658246" behindDoc="0" locked="0" layoutInCell="1" allowOverlap="1" wp14:anchorId="75C821F6" wp14:editId="3F238792">
            <wp:simplePos x="0" y="0"/>
            <wp:positionH relativeFrom="page">
              <wp:posOffset>480349</wp:posOffset>
            </wp:positionH>
            <wp:positionV relativeFrom="paragraph">
              <wp:posOffset>596097</wp:posOffset>
            </wp:positionV>
            <wp:extent cx="9246037" cy="2372810"/>
            <wp:effectExtent l="0" t="0" r="0" b="8890"/>
            <wp:wrapSquare wrapText="bothSides"/>
            <wp:docPr id="1971167708" name="Picture 1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67708" name="Picture 15" descr="A diagram of a company&#10;&#10;AI-generated content may be incorrect."/>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7857"/>
                    <a:stretch/>
                  </pic:blipFill>
                  <pic:spPr bwMode="auto">
                    <a:xfrm>
                      <a:off x="0" y="0"/>
                      <a:ext cx="9246037" cy="2372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B25A9">
        <w:rPr>
          <w:i/>
          <w:iCs/>
        </w:rPr>
        <w:t xml:space="preserve">The chart below in Figure 42 is our integration plan which is described in further detail in </w:t>
      </w:r>
      <w:r w:rsidRPr="007B25A9" w:rsidR="00F76434">
        <w:rPr>
          <w:i/>
          <w:iCs/>
        </w:rPr>
        <w:fldChar w:fldCharType="begin"/>
      </w:r>
      <w:r w:rsidRPr="007B25A9" w:rsidR="00F76434">
        <w:rPr>
          <w:i/>
          <w:iCs/>
        </w:rPr>
        <w:instrText xml:space="preserve"> REF _Ref192283591 \h </w:instrText>
      </w:r>
      <w:r w:rsidR="007B25A9">
        <w:rPr>
          <w:i/>
          <w:iCs/>
        </w:rPr>
        <w:instrText xml:space="preserve"> \* MERGEFORMAT </w:instrText>
      </w:r>
      <w:r w:rsidRPr="007B25A9" w:rsidR="00F76434">
        <w:rPr>
          <w:i/>
          <w:iCs/>
        </w:rPr>
      </w:r>
      <w:r w:rsidRPr="007B25A9" w:rsidR="00F76434">
        <w:rPr>
          <w:i/>
          <w:iCs/>
        </w:rPr>
        <w:fldChar w:fldCharType="separate"/>
      </w:r>
      <w:r w:rsidRPr="007B25A9" w:rsidR="00F76434">
        <w:rPr>
          <w:i/>
          <w:iCs/>
        </w:rPr>
        <w:t xml:space="preserve">Table </w:t>
      </w:r>
      <w:r w:rsidRPr="007B25A9" w:rsidR="00F76434">
        <w:rPr>
          <w:i/>
          <w:iCs/>
          <w:noProof/>
        </w:rPr>
        <w:t>4</w:t>
      </w:r>
      <w:r w:rsidRPr="007B25A9" w:rsidR="00F76434">
        <w:rPr>
          <w:i/>
          <w:iCs/>
        </w:rPr>
        <w:fldChar w:fldCharType="end"/>
      </w:r>
    </w:p>
    <w:p w:rsidR="00CC2DCA" w:rsidP="00F80ED8" w:rsidRDefault="00CC2DCA" w14:paraId="5F9CC9B1" w14:textId="755909FA"/>
    <w:p w:rsidR="00F76434" w:rsidP="00F76434" w:rsidRDefault="00F76434" w14:paraId="5352B15E" w14:textId="6F9F0B43">
      <w:pPr>
        <w:pStyle w:val="Caption"/>
        <w:keepNext/>
      </w:pPr>
      <w:bookmarkStart w:name="_Ref192283591" w:id="100"/>
      <w:bookmarkStart w:name="_Toc192283742" w:id="101"/>
      <w:r>
        <w:t xml:space="preserve">Table </w:t>
      </w:r>
      <w:r>
        <w:fldChar w:fldCharType="begin"/>
      </w:r>
      <w:r>
        <w:instrText xml:space="preserve"> SEQ Table \* ARABIC </w:instrText>
      </w:r>
      <w:r>
        <w:fldChar w:fldCharType="separate"/>
      </w:r>
      <w:r>
        <w:rPr>
          <w:noProof/>
        </w:rPr>
        <w:t>4</w:t>
      </w:r>
      <w:r>
        <w:fldChar w:fldCharType="end"/>
      </w:r>
      <w:bookmarkEnd w:id="100"/>
      <w:r>
        <w:t>: Integration Plan Procedures</w:t>
      </w:r>
      <w:bookmarkEnd w:id="101"/>
    </w:p>
    <w:tbl>
      <w:tblPr>
        <w:tblStyle w:val="TableGrid"/>
        <w:tblW w:w="0" w:type="auto"/>
        <w:tblLook w:val="04A0" w:firstRow="1" w:lastRow="0" w:firstColumn="1" w:lastColumn="0" w:noHBand="0" w:noVBand="1"/>
      </w:tblPr>
      <w:tblGrid>
        <w:gridCol w:w="3116"/>
        <w:gridCol w:w="3117"/>
        <w:gridCol w:w="3117"/>
      </w:tblGrid>
      <w:tr w:rsidR="004405E5" w:rsidTr="004405E5" w14:paraId="2F40DA5A" w14:textId="77777777">
        <w:tc>
          <w:tcPr>
            <w:tcW w:w="3116" w:type="dxa"/>
          </w:tcPr>
          <w:p w:rsidR="004405E5" w:rsidRDefault="004405E5" w14:paraId="54B62AB1" w14:textId="6EFA8FB0">
            <w:r>
              <w:t>Integration Step</w:t>
            </w:r>
          </w:p>
        </w:tc>
        <w:tc>
          <w:tcPr>
            <w:tcW w:w="3117" w:type="dxa"/>
          </w:tcPr>
          <w:p w:rsidR="004405E5" w:rsidRDefault="004405E5" w14:paraId="6B90A00A" w14:textId="5C0EB600">
            <w:r>
              <w:t>Procedure</w:t>
            </w:r>
          </w:p>
        </w:tc>
        <w:tc>
          <w:tcPr>
            <w:tcW w:w="3117" w:type="dxa"/>
          </w:tcPr>
          <w:p w:rsidR="004405E5" w:rsidRDefault="007C71A8" w14:paraId="2658945F" w14:textId="34DBC1C7">
            <w:r>
              <w:t>Anticipated Result</w:t>
            </w:r>
          </w:p>
        </w:tc>
      </w:tr>
      <w:tr w:rsidR="004405E5" w:rsidTr="004405E5" w14:paraId="3460C82D" w14:textId="77777777">
        <w:tc>
          <w:tcPr>
            <w:tcW w:w="3116" w:type="dxa"/>
          </w:tcPr>
          <w:p w:rsidR="004405E5" w:rsidRDefault="004405E5" w14:paraId="6605805D" w14:textId="05688D21">
            <w:r>
              <w:t xml:space="preserve">Test power output </w:t>
            </w:r>
            <w:r w:rsidR="00EF33BF">
              <w:t>while fully loaded</w:t>
            </w:r>
          </w:p>
        </w:tc>
        <w:tc>
          <w:tcPr>
            <w:tcW w:w="3117" w:type="dxa"/>
          </w:tcPr>
          <w:p w:rsidR="004405E5" w:rsidRDefault="00EF33BF" w14:paraId="7C1A6F89" w14:textId="00940AF5">
            <w:r>
              <w:t xml:space="preserve">Connect oscilloscope probe to each power output of the power delivery PCB. Set trigger to </w:t>
            </w:r>
            <w:r w:rsidR="004135F0">
              <w:t>unacceptable low voltage settings (3V for 3.3V line, 2.2V for 2.5V line, -2.2V for -2.5V line). Set trigger to single. Apply load by flashing firmware to uC and turning on AFE. Monitor scope for trigger</w:t>
            </w:r>
            <w:r w:rsidR="00994454">
              <w:t>.</w:t>
            </w:r>
          </w:p>
        </w:tc>
        <w:tc>
          <w:tcPr>
            <w:tcW w:w="3117" w:type="dxa"/>
          </w:tcPr>
          <w:p w:rsidR="004405E5" w:rsidRDefault="00994454" w14:paraId="1D35CF5C" w14:textId="3E568CF0">
            <w:r>
              <w:t>No scope trigger. Voltage levels remain acceptable, no transient response that would cause device failure.</w:t>
            </w:r>
          </w:p>
        </w:tc>
      </w:tr>
      <w:tr w:rsidR="004405E5" w:rsidTr="004405E5" w14:paraId="2D5CE6E6" w14:textId="77777777">
        <w:tc>
          <w:tcPr>
            <w:tcW w:w="3116" w:type="dxa"/>
          </w:tcPr>
          <w:p w:rsidR="004405E5" w:rsidRDefault="00994454" w14:paraId="7FEC3252" w14:textId="039E6E60">
            <w:r>
              <w:t>Test battery life while fully loaded</w:t>
            </w:r>
          </w:p>
        </w:tc>
        <w:tc>
          <w:tcPr>
            <w:tcW w:w="3117" w:type="dxa"/>
          </w:tcPr>
          <w:p w:rsidR="004405E5" w:rsidRDefault="00C22216" w14:paraId="23537B09" w14:textId="38C8172E">
            <w:r>
              <w:t xml:space="preserve">After the power output is tested while fully loaded, remain in the same setup. </w:t>
            </w:r>
            <w:r w:rsidR="00D254B2">
              <w:t xml:space="preserve">Allow the device to run until the power management board </w:t>
            </w:r>
            <w:r w:rsidR="009A61AF">
              <w:t xml:space="preserve">determines that the battery is discharged </w:t>
            </w:r>
            <w:r w:rsidR="00EA1C1D">
              <w:t>and stops operation.</w:t>
            </w:r>
          </w:p>
        </w:tc>
        <w:tc>
          <w:tcPr>
            <w:tcW w:w="3117" w:type="dxa"/>
          </w:tcPr>
          <w:p w:rsidR="004405E5" w:rsidRDefault="00EA1C1D" w14:paraId="54A3DCDD" w14:textId="708AEF7E">
            <w:r>
              <w:t>Battery life is &gt;6 hours. Take the time recorded during this procedure and apply to final report as a device metric.</w:t>
            </w:r>
          </w:p>
        </w:tc>
      </w:tr>
      <w:tr w:rsidR="004405E5" w:rsidTr="004405E5" w14:paraId="12328D7B" w14:textId="77777777">
        <w:tc>
          <w:tcPr>
            <w:tcW w:w="3116" w:type="dxa"/>
          </w:tcPr>
          <w:p w:rsidR="004405E5" w:rsidRDefault="00EA1C1D" w14:paraId="6012CC83" w14:textId="6872E391">
            <w:r>
              <w:t>Test microcontroller commanding AFE</w:t>
            </w:r>
          </w:p>
        </w:tc>
        <w:tc>
          <w:tcPr>
            <w:tcW w:w="3117" w:type="dxa"/>
          </w:tcPr>
          <w:p w:rsidR="004405E5" w:rsidRDefault="00EA1C1D" w14:paraId="4C3C97F4" w14:textId="349B3409">
            <w:r>
              <w:t xml:space="preserve">After wiring the SPI communication lines to the analog front end. Flash the firmware to </w:t>
            </w:r>
            <w:r w:rsidR="00197F8A">
              <w:t>send the command words to the analog front end.</w:t>
            </w:r>
          </w:p>
        </w:tc>
        <w:tc>
          <w:tcPr>
            <w:tcW w:w="3117" w:type="dxa"/>
          </w:tcPr>
          <w:p w:rsidR="004405E5" w:rsidRDefault="00F610DD" w14:paraId="4B9E47BA" w14:textId="5F0FDA33">
            <w:r>
              <w:t>Analog front end responds to the sent command words and will begin continuous data transfer to the microcontroller.</w:t>
            </w:r>
          </w:p>
        </w:tc>
      </w:tr>
      <w:tr w:rsidR="004405E5" w:rsidTr="004405E5" w14:paraId="0A7E7313" w14:textId="77777777">
        <w:tc>
          <w:tcPr>
            <w:tcW w:w="3116" w:type="dxa"/>
          </w:tcPr>
          <w:p w:rsidR="004405E5" w:rsidRDefault="00F610DD" w14:paraId="386A522B" w14:textId="365D0B41">
            <w:r>
              <w:t>AFE signal acquisition test</w:t>
            </w:r>
          </w:p>
        </w:tc>
        <w:tc>
          <w:tcPr>
            <w:tcW w:w="3117" w:type="dxa"/>
          </w:tcPr>
          <w:p w:rsidR="004405E5" w:rsidRDefault="00F610DD" w14:paraId="61DF1515" w14:textId="0F3F116F">
            <w:r>
              <w:t>Trigger the microcontroller to acquire signals from the analog front end. Validating the signal integrity is necessary for this procedure,</w:t>
            </w:r>
            <w:r w:rsidR="008E50CE">
              <w:t xml:space="preserve"> enable the firmware to transfer </w:t>
            </w:r>
            <w:r w:rsidR="00092091">
              <w:t xml:space="preserve">signals to a laptop via the Micro USB port. </w:t>
            </w:r>
            <w:r w:rsidR="00B6426F">
              <w:t xml:space="preserve">Use </w:t>
            </w:r>
            <w:r w:rsidR="2C3F9ED6">
              <w:t>MATLAB</w:t>
            </w:r>
            <w:r w:rsidR="00B6426F">
              <w:t xml:space="preserve"> on the laptop to plot these signals and verify their </w:t>
            </w:r>
            <w:r w:rsidR="009D2FB6">
              <w:t>similarity to the recorded signals from the AFE eval kit.</w:t>
            </w:r>
          </w:p>
        </w:tc>
        <w:tc>
          <w:tcPr>
            <w:tcW w:w="3117" w:type="dxa"/>
          </w:tcPr>
          <w:p w:rsidR="004405E5" w:rsidRDefault="00600CA0" w14:paraId="4638C230" w14:textId="11034ECC">
            <w:r>
              <w:t xml:space="preserve">Signals acquired from the AFE match the signals acquired from the evaluation kit. The signals are free from visible noise </w:t>
            </w:r>
            <w:r w:rsidR="00CF523A">
              <w:t>and the voltage levels match accordingly.</w:t>
            </w:r>
          </w:p>
        </w:tc>
      </w:tr>
      <w:tr w:rsidR="00CF523A" w:rsidTr="004405E5" w14:paraId="5C78451A" w14:textId="77777777">
        <w:tc>
          <w:tcPr>
            <w:tcW w:w="3116" w:type="dxa"/>
          </w:tcPr>
          <w:p w:rsidR="00CF523A" w:rsidRDefault="00CF523A" w14:paraId="5A8B08E8" w14:textId="765CB030">
            <w:r>
              <w:t>Test USB communication</w:t>
            </w:r>
          </w:p>
        </w:tc>
        <w:tc>
          <w:tcPr>
            <w:tcW w:w="3117" w:type="dxa"/>
          </w:tcPr>
          <w:p w:rsidR="00CF523A" w:rsidRDefault="00CF523A" w14:paraId="22E1A24C" w14:textId="7FC72936">
            <w:r>
              <w:t xml:space="preserve">Enable the USB OTG on the microcontroller and </w:t>
            </w:r>
            <w:r w:rsidR="005D458F">
              <w:t>send a single byte representing a classification to the USB HOST (PC).</w:t>
            </w:r>
          </w:p>
        </w:tc>
        <w:tc>
          <w:tcPr>
            <w:tcW w:w="3117" w:type="dxa"/>
          </w:tcPr>
          <w:p w:rsidR="00CF523A" w:rsidRDefault="005D458F" w14:paraId="451BF44F" w14:textId="4822C412">
            <w:r>
              <w:t>The USB Host (PC) receives the byte representing classification. This will be visualized using a PuTTY terminal.</w:t>
            </w:r>
          </w:p>
        </w:tc>
      </w:tr>
      <w:tr w:rsidR="00CF523A" w:rsidTr="004405E5" w14:paraId="459E884A" w14:textId="77777777">
        <w:tc>
          <w:tcPr>
            <w:tcW w:w="3116" w:type="dxa"/>
          </w:tcPr>
          <w:p w:rsidR="00CF523A" w:rsidRDefault="005D458F" w14:paraId="0F1DBE6B" w14:textId="4C3DC176">
            <w:r>
              <w:t>Test simulator response</w:t>
            </w:r>
          </w:p>
        </w:tc>
        <w:tc>
          <w:tcPr>
            <w:tcW w:w="3117" w:type="dxa"/>
          </w:tcPr>
          <w:p w:rsidR="00CF523A" w:rsidRDefault="005D458F" w14:paraId="031EC619" w14:textId="2B2C4765">
            <w:r>
              <w:t>Start the simulator on the PC.  Select the USB port as the input to the simulator. Enable the USB OTG on the microcontroller and send a single byte representing a classification to the USB HOST (PC).</w:t>
            </w:r>
          </w:p>
        </w:tc>
        <w:tc>
          <w:tcPr>
            <w:tcW w:w="3117" w:type="dxa"/>
          </w:tcPr>
          <w:p w:rsidR="00CF523A" w:rsidRDefault="005D458F" w14:paraId="4EA25B89" w14:textId="33732381">
            <w:r>
              <w:t xml:space="preserve">The host PC receives the byte representing classification and displays the </w:t>
            </w:r>
            <w:r w:rsidR="00770C34">
              <w:t>action attached to the classification byte.</w:t>
            </w:r>
          </w:p>
        </w:tc>
      </w:tr>
      <w:tr w:rsidR="00770C34" w:rsidTr="004405E5" w14:paraId="45226C10" w14:textId="77777777">
        <w:tc>
          <w:tcPr>
            <w:tcW w:w="3116" w:type="dxa"/>
          </w:tcPr>
          <w:p w:rsidR="00770C34" w:rsidRDefault="00B23DA3" w14:paraId="247A7F95" w14:textId="41439CED">
            <w:r>
              <w:t>Upload ML model to microcontroller</w:t>
            </w:r>
          </w:p>
        </w:tc>
        <w:tc>
          <w:tcPr>
            <w:tcW w:w="3117" w:type="dxa"/>
          </w:tcPr>
          <w:p w:rsidR="00770C34" w:rsidRDefault="00B23DA3" w14:paraId="0A7D3121" w14:textId="14D7A5C9">
            <w:r>
              <w:t xml:space="preserve">Using the STM32CubeIDE upload the ML model to the microcontroller via SWD. Run the </w:t>
            </w:r>
            <w:r w:rsidR="008D2518">
              <w:t>built-in</w:t>
            </w:r>
            <w:r>
              <w:t xml:space="preserve"> validation on STM32CubeIDE </w:t>
            </w:r>
            <w:r w:rsidR="00A26408">
              <w:t>with the “test on device” setting enabled.</w:t>
            </w:r>
          </w:p>
        </w:tc>
        <w:tc>
          <w:tcPr>
            <w:tcW w:w="3117" w:type="dxa"/>
          </w:tcPr>
          <w:p w:rsidR="00770C34" w:rsidRDefault="00902F28" w14:paraId="7FD262BA" w14:textId="249D0FCE">
            <w:r>
              <w:t>The validation output will show classifications of the validation data with a general accuracy of  &gt;80%.</w:t>
            </w:r>
          </w:p>
        </w:tc>
      </w:tr>
      <w:tr w:rsidR="00770C34" w:rsidTr="004405E5" w14:paraId="79C95E43" w14:textId="77777777">
        <w:tc>
          <w:tcPr>
            <w:tcW w:w="3116" w:type="dxa"/>
          </w:tcPr>
          <w:p w:rsidR="00770C34" w:rsidRDefault="00902F28" w14:paraId="185587E1" w14:textId="09149289">
            <w:r>
              <w:t>ML classification test</w:t>
            </w:r>
          </w:p>
        </w:tc>
        <w:tc>
          <w:tcPr>
            <w:tcW w:w="3117" w:type="dxa"/>
          </w:tcPr>
          <w:p w:rsidR="00770C34" w:rsidRDefault="006D0CD9" w14:paraId="244A7EFC" w14:textId="35836BD4">
            <w:r>
              <w:t xml:space="preserve">Upload the full firmware to the microcontroller. Allow the firmware to run in cycles for </w:t>
            </w:r>
            <w:r w:rsidR="007E36D4">
              <w:t xml:space="preserve">at least 3 minutes, observing no classification output. </w:t>
            </w:r>
            <w:r w:rsidR="00A0355A">
              <w:t>Hook the user up to the electrodes. Instruct the user to perform one of the movements within the classification set.</w:t>
            </w:r>
          </w:p>
        </w:tc>
        <w:tc>
          <w:tcPr>
            <w:tcW w:w="3117" w:type="dxa"/>
          </w:tcPr>
          <w:p w:rsidR="00770C34" w:rsidRDefault="00A0355A" w14:paraId="58F63E85" w14:textId="1F221026">
            <w:r>
              <w:t xml:space="preserve">The </w:t>
            </w:r>
            <w:r w:rsidR="00706DF7">
              <w:t>microcontroller outputs the movement the user performed. This should happen multiple times.</w:t>
            </w:r>
          </w:p>
        </w:tc>
      </w:tr>
      <w:tr w:rsidR="00212721" w:rsidTr="004405E5" w14:paraId="5970975A" w14:textId="77777777">
        <w:tc>
          <w:tcPr>
            <w:tcW w:w="3116" w:type="dxa"/>
          </w:tcPr>
          <w:p w:rsidR="00212721" w:rsidRDefault="00A936E0" w14:paraId="51A3B28A" w14:textId="6B31AC7A">
            <w:r>
              <w:t>Microcontroller power and frequency tuning</w:t>
            </w:r>
          </w:p>
        </w:tc>
        <w:tc>
          <w:tcPr>
            <w:tcW w:w="3117" w:type="dxa"/>
          </w:tcPr>
          <w:p w:rsidR="00212721" w:rsidRDefault="00A936E0" w14:paraId="10053F03" w14:textId="6EFFBA7E">
            <w:r>
              <w:t xml:space="preserve">Connect the battery to the DMM to measure current. Hook up all subsystems as normal. Experiment with flashing </w:t>
            </w:r>
            <w:r w:rsidR="00CE3D03">
              <w:t>different set clock speeds on the microcontroller to get faster classifications. Find a sweet spot with classification speed and power consumption.</w:t>
            </w:r>
          </w:p>
        </w:tc>
        <w:tc>
          <w:tcPr>
            <w:tcW w:w="3117" w:type="dxa"/>
          </w:tcPr>
          <w:p w:rsidR="00212721" w:rsidRDefault="00B36EDB" w14:paraId="344F18A1" w14:textId="6DB1C8F6">
            <w:r>
              <w:t xml:space="preserve">Classifications that have less than one second of latency and </w:t>
            </w:r>
            <w:r w:rsidR="0013771B">
              <w:t xml:space="preserve">a power consumption that leaves us with </w:t>
            </w:r>
            <w:r w:rsidR="002D4D96">
              <w:t>6 hours of battery life.</w:t>
            </w:r>
          </w:p>
        </w:tc>
      </w:tr>
      <w:tr w:rsidR="002D4D96" w:rsidTr="004405E5" w14:paraId="71617A6C" w14:textId="77777777">
        <w:tc>
          <w:tcPr>
            <w:tcW w:w="3116" w:type="dxa"/>
          </w:tcPr>
          <w:p w:rsidR="002D4D96" w:rsidRDefault="002D4D96" w14:paraId="2439769E" w14:textId="04B24111">
            <w:r>
              <w:t>Total System Validation</w:t>
            </w:r>
          </w:p>
        </w:tc>
        <w:tc>
          <w:tcPr>
            <w:tcW w:w="3117" w:type="dxa"/>
          </w:tcPr>
          <w:p w:rsidR="002D4D96" w:rsidRDefault="002D4D96" w14:paraId="4B8848B0" w14:textId="10A8622E">
            <w:r>
              <w:t xml:space="preserve">Follow the procedure listed in </w:t>
            </w:r>
            <w:r w:rsidR="00F76434">
              <w:rPr>
                <w:highlight w:val="yellow"/>
              </w:rPr>
              <w:fldChar w:fldCharType="begin"/>
            </w:r>
            <w:r w:rsidR="00F76434">
              <w:rPr>
                <w:highlight w:val="yellow"/>
              </w:rPr>
              <w:instrText xml:space="preserve"> REF _Ref192283546 \h </w:instrText>
            </w:r>
            <w:r w:rsidR="00F76434">
              <w:rPr>
                <w:highlight w:val="yellow"/>
              </w:rPr>
            </w:r>
            <w:r w:rsidR="00F76434">
              <w:rPr>
                <w:highlight w:val="yellow"/>
              </w:rPr>
              <w:fldChar w:fldCharType="separate"/>
            </w:r>
            <w:r w:rsidR="00F76434">
              <w:t xml:space="preserve">Figure </w:t>
            </w:r>
            <w:r w:rsidR="00F76434">
              <w:rPr>
                <w:noProof/>
              </w:rPr>
              <w:t>43</w:t>
            </w:r>
            <w:r w:rsidR="00F76434">
              <w:rPr>
                <w:highlight w:val="yellow"/>
              </w:rPr>
              <w:fldChar w:fldCharType="end"/>
            </w:r>
            <w:r w:rsidR="00F76434">
              <w:t xml:space="preserve"> </w:t>
            </w:r>
            <w:r>
              <w:t>below.</w:t>
            </w:r>
          </w:p>
        </w:tc>
        <w:tc>
          <w:tcPr>
            <w:tcW w:w="3117" w:type="dxa"/>
          </w:tcPr>
          <w:p w:rsidR="002D4D96" w:rsidRDefault="000F3827" w14:paraId="4659781B" w14:textId="518007DB">
            <w:r>
              <w:t xml:space="preserve">Anticipated result is seen in the green “Success Criteria” box within </w:t>
            </w:r>
            <w:r w:rsidR="00F76434">
              <w:rPr>
                <w:highlight w:val="yellow"/>
              </w:rPr>
              <w:fldChar w:fldCharType="begin"/>
            </w:r>
            <w:r w:rsidR="00F76434">
              <w:rPr>
                <w:highlight w:val="yellow"/>
              </w:rPr>
              <w:instrText xml:space="preserve"> REF _Ref192283546 \h </w:instrText>
            </w:r>
            <w:r w:rsidR="00F76434">
              <w:rPr>
                <w:highlight w:val="yellow"/>
              </w:rPr>
            </w:r>
            <w:r w:rsidR="00F76434">
              <w:rPr>
                <w:highlight w:val="yellow"/>
              </w:rPr>
              <w:fldChar w:fldCharType="separate"/>
            </w:r>
            <w:r w:rsidR="00F76434">
              <w:t xml:space="preserve">Figure </w:t>
            </w:r>
            <w:r w:rsidR="00F76434">
              <w:rPr>
                <w:noProof/>
              </w:rPr>
              <w:t>43</w:t>
            </w:r>
            <w:r w:rsidR="00F76434">
              <w:rPr>
                <w:highlight w:val="yellow"/>
              </w:rPr>
              <w:fldChar w:fldCharType="end"/>
            </w:r>
            <w:r w:rsidR="00F76434">
              <w:t xml:space="preserve"> </w:t>
            </w:r>
            <w:r>
              <w:t>below.</w:t>
            </w:r>
          </w:p>
        </w:tc>
      </w:tr>
      <w:tr w:rsidR="000F3827" w:rsidTr="004405E5" w14:paraId="788EECE7" w14:textId="77777777">
        <w:tc>
          <w:tcPr>
            <w:tcW w:w="3116" w:type="dxa"/>
          </w:tcPr>
          <w:p w:rsidR="000F3827" w:rsidRDefault="000F3827" w14:paraId="6AA55B8A" w14:textId="16C2A7BB">
            <w:r>
              <w:t>Manufacture Final PCB</w:t>
            </w:r>
          </w:p>
        </w:tc>
        <w:tc>
          <w:tcPr>
            <w:tcW w:w="3117" w:type="dxa"/>
          </w:tcPr>
          <w:p w:rsidR="000F3827" w:rsidRDefault="000F3827" w14:paraId="64B5AECD" w14:textId="54E412B0">
            <w:r>
              <w:t>Combine all 3 subsystems into a single PCB design. Take the issues learned while debugging</w:t>
            </w:r>
            <w:r w:rsidR="00A7235B">
              <w:t xml:space="preserve"> and integrating</w:t>
            </w:r>
            <w:r>
              <w:t xml:space="preserve"> and apply them to this final PCB. To put simply, the wires in the wiring diagram will become internal traces.</w:t>
            </w:r>
          </w:p>
        </w:tc>
        <w:tc>
          <w:tcPr>
            <w:tcW w:w="3117" w:type="dxa"/>
          </w:tcPr>
          <w:p w:rsidR="000F3827" w:rsidRDefault="000F3827" w14:paraId="28FFCE02" w14:textId="4D4170DE">
            <w:r>
              <w:t>Final PCB that can be mounted within an enclosure.</w:t>
            </w:r>
          </w:p>
        </w:tc>
      </w:tr>
      <w:tr w:rsidR="00A7235B" w:rsidTr="004405E5" w14:paraId="6A49F45A" w14:textId="77777777">
        <w:tc>
          <w:tcPr>
            <w:tcW w:w="3116" w:type="dxa"/>
          </w:tcPr>
          <w:p w:rsidR="00A7235B" w:rsidRDefault="00A7235B" w14:paraId="29483B64" w14:textId="508E0D80">
            <w:r>
              <w:t>Final Integration Test</w:t>
            </w:r>
          </w:p>
        </w:tc>
        <w:tc>
          <w:tcPr>
            <w:tcW w:w="3117" w:type="dxa"/>
          </w:tcPr>
          <w:p w:rsidR="00A7235B" w:rsidRDefault="00A7235B" w14:paraId="531B21BA" w14:textId="07E641EC">
            <w:r>
              <w:t xml:space="preserve">Follow the procedures listed in </w:t>
            </w:r>
            <w:r w:rsidR="00F76434">
              <w:rPr>
                <w:highlight w:val="yellow"/>
              </w:rPr>
              <w:fldChar w:fldCharType="begin"/>
            </w:r>
            <w:r w:rsidR="00F76434">
              <w:rPr>
                <w:highlight w:val="yellow"/>
              </w:rPr>
              <w:instrText xml:space="preserve"> REF _Ref192283546 \h </w:instrText>
            </w:r>
            <w:r w:rsidR="00F76434">
              <w:rPr>
                <w:highlight w:val="yellow"/>
              </w:rPr>
            </w:r>
            <w:r w:rsidR="00F76434">
              <w:rPr>
                <w:highlight w:val="yellow"/>
              </w:rPr>
              <w:fldChar w:fldCharType="separate"/>
            </w:r>
            <w:r w:rsidR="00F76434">
              <w:t xml:space="preserve">Figure </w:t>
            </w:r>
            <w:r w:rsidR="00F76434">
              <w:rPr>
                <w:noProof/>
              </w:rPr>
              <w:t>43</w:t>
            </w:r>
            <w:r w:rsidR="00F76434">
              <w:rPr>
                <w:highlight w:val="yellow"/>
              </w:rPr>
              <w:fldChar w:fldCharType="end"/>
            </w:r>
            <w:r w:rsidR="00F76434">
              <w:t xml:space="preserve"> </w:t>
            </w:r>
            <w:r>
              <w:t>below for the final PCB.</w:t>
            </w:r>
          </w:p>
        </w:tc>
        <w:tc>
          <w:tcPr>
            <w:tcW w:w="3117" w:type="dxa"/>
          </w:tcPr>
          <w:p w:rsidR="00A7235B" w:rsidRDefault="00A7235B" w14:paraId="52E9B177" w14:textId="59E45BFF">
            <w:r>
              <w:t xml:space="preserve">Anticipated result is seen in the green “Success Criteria” box within </w:t>
            </w:r>
            <w:r w:rsidR="00F76434">
              <w:rPr>
                <w:highlight w:val="yellow"/>
              </w:rPr>
              <w:fldChar w:fldCharType="begin"/>
            </w:r>
            <w:r w:rsidR="00F76434">
              <w:rPr>
                <w:highlight w:val="yellow"/>
              </w:rPr>
              <w:instrText xml:space="preserve"> REF _Ref192283546 \h </w:instrText>
            </w:r>
            <w:r w:rsidR="00F76434">
              <w:rPr>
                <w:highlight w:val="yellow"/>
              </w:rPr>
            </w:r>
            <w:r w:rsidR="00F76434">
              <w:rPr>
                <w:highlight w:val="yellow"/>
              </w:rPr>
              <w:fldChar w:fldCharType="separate"/>
            </w:r>
            <w:r w:rsidR="00F76434">
              <w:t xml:space="preserve">Figure </w:t>
            </w:r>
            <w:r w:rsidR="00F76434">
              <w:rPr>
                <w:noProof/>
              </w:rPr>
              <w:t>43</w:t>
            </w:r>
            <w:r w:rsidR="00F76434">
              <w:rPr>
                <w:highlight w:val="yellow"/>
              </w:rPr>
              <w:fldChar w:fldCharType="end"/>
            </w:r>
            <w:r w:rsidR="00F76434">
              <w:t xml:space="preserve"> </w:t>
            </w:r>
            <w:r>
              <w:t>below.</w:t>
            </w:r>
          </w:p>
        </w:tc>
      </w:tr>
    </w:tbl>
    <w:p w:rsidR="00CC2DCA" w:rsidRDefault="00CC2DCA" w14:paraId="44ED5E8C" w14:textId="0FFD6515"/>
    <w:p w:rsidR="00A80A95" w:rsidP="00A80A95" w:rsidRDefault="10A0E6D8" w14:paraId="7747B755" w14:textId="1F2AD588">
      <w:pPr>
        <w:keepNext/>
      </w:pPr>
      <w:r>
        <w:rPr>
          <w:noProof/>
        </w:rPr>
        <w:drawing>
          <wp:inline distT="0" distB="0" distL="0" distR="0" wp14:anchorId="6BBD40FE" wp14:editId="540E7AD9">
            <wp:extent cx="5943600" cy="3663315"/>
            <wp:effectExtent l="0" t="0" r="0" b="0"/>
            <wp:docPr id="582694332" name="Picture 2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62">
                      <a:extLst>
                        <a:ext uri="{28A0092B-C50C-407E-A947-70E740481C1C}">
                          <a14:useLocalDpi xmlns:a14="http://schemas.microsoft.com/office/drawing/2010/main" val="0"/>
                        </a:ext>
                      </a:extLst>
                    </a:blip>
                    <a:stretch>
                      <a:fillRect/>
                    </a:stretch>
                  </pic:blipFill>
                  <pic:spPr>
                    <a:xfrm>
                      <a:off x="0" y="0"/>
                      <a:ext cx="5943600" cy="3663315"/>
                    </a:xfrm>
                    <a:prstGeom prst="rect">
                      <a:avLst/>
                    </a:prstGeom>
                  </pic:spPr>
                </pic:pic>
              </a:graphicData>
            </a:graphic>
          </wp:inline>
        </w:drawing>
      </w:r>
    </w:p>
    <w:p w:rsidR="00A80A95" w:rsidP="00A80A95" w:rsidRDefault="00A80A95" w14:paraId="155124E7" w14:textId="5919EEDA">
      <w:pPr>
        <w:pStyle w:val="Caption"/>
      </w:pPr>
      <w:bookmarkStart w:name="_Ref192283546" w:id="102"/>
      <w:bookmarkStart w:name="_Toc192283738" w:id="103"/>
      <w:r>
        <w:t xml:space="preserve">Figure </w:t>
      </w:r>
      <w:r>
        <w:fldChar w:fldCharType="begin"/>
      </w:r>
      <w:r>
        <w:instrText xml:space="preserve"> SEQ Figure \* ARABIC </w:instrText>
      </w:r>
      <w:r>
        <w:fldChar w:fldCharType="separate"/>
      </w:r>
      <w:r>
        <w:rPr>
          <w:noProof/>
        </w:rPr>
        <w:t>43</w:t>
      </w:r>
      <w:r>
        <w:fldChar w:fldCharType="end"/>
      </w:r>
      <w:bookmarkEnd w:id="102"/>
      <w:r>
        <w:t>: Total Integration Test/Success Criteria</w:t>
      </w:r>
      <w:bookmarkEnd w:id="103"/>
    </w:p>
    <w:p w:rsidR="00CC2DCA" w:rsidP="00A80A95" w:rsidRDefault="00A80A95" w14:paraId="15119EBC" w14:textId="6F20A18E">
      <w:pPr>
        <w:jc w:val="center"/>
        <w:rPr>
          <w:i/>
          <w:iCs/>
        </w:rPr>
      </w:pPr>
      <w:r>
        <w:rPr>
          <w:i/>
          <w:iCs/>
        </w:rPr>
        <w:t xml:space="preserve">Figure 43 above shows the total integration test that will be </w:t>
      </w:r>
      <w:r w:rsidRPr="2C3F9ED6" w:rsidR="2C3F9ED6">
        <w:rPr>
          <w:i/>
          <w:iCs/>
        </w:rPr>
        <w:t>performed</w:t>
      </w:r>
      <w:r>
        <w:rPr>
          <w:i/>
          <w:iCs/>
        </w:rPr>
        <w:t xml:space="preserve"> ultimately on the device as a definition of done.</w:t>
      </w:r>
    </w:p>
    <w:sectPr w:rsidR="00CC2DCA" w:rsidSect="00121F14">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307129" w:rsidP="00726140" w:rsidRDefault="00307129" w14:paraId="308EDBF1" w14:textId="77777777">
      <w:pPr>
        <w:spacing w:after="0" w:line="240" w:lineRule="auto"/>
      </w:pPr>
      <w:r>
        <w:separator/>
      </w:r>
    </w:p>
  </w:endnote>
  <w:endnote w:type="continuationSeparator" w:id="0">
    <w:p w:rsidR="00307129" w:rsidP="00726140" w:rsidRDefault="00307129" w14:paraId="3A85BD3D" w14:textId="77777777">
      <w:pPr>
        <w:spacing w:after="0" w:line="240" w:lineRule="auto"/>
      </w:pPr>
      <w:r>
        <w:continuationSeparator/>
      </w:r>
    </w:p>
  </w:endnote>
  <w:endnote w:type="continuationNotice" w:id="1">
    <w:p w:rsidR="00307129" w:rsidRDefault="00307129" w14:paraId="65F85750"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9EA7414" w:rsidTr="29EA7414" w14:paraId="5FAA509F" w14:textId="77777777">
      <w:trPr>
        <w:trHeight w:val="300"/>
      </w:trPr>
      <w:tc>
        <w:tcPr>
          <w:tcW w:w="3120" w:type="dxa"/>
        </w:tcPr>
        <w:p w:rsidR="29EA7414" w:rsidP="29EA7414" w:rsidRDefault="29EA7414" w14:paraId="2B555031" w14:textId="66BE9724">
          <w:pPr>
            <w:pStyle w:val="Header"/>
            <w:ind w:left="-115"/>
          </w:pPr>
        </w:p>
      </w:tc>
      <w:tc>
        <w:tcPr>
          <w:tcW w:w="3120" w:type="dxa"/>
        </w:tcPr>
        <w:p w:rsidR="29EA7414" w:rsidP="29EA7414" w:rsidRDefault="29EA7414" w14:paraId="28F01369" w14:textId="26E0B694">
          <w:pPr>
            <w:pStyle w:val="Header"/>
            <w:jc w:val="center"/>
          </w:pPr>
        </w:p>
      </w:tc>
      <w:tc>
        <w:tcPr>
          <w:tcW w:w="3120" w:type="dxa"/>
        </w:tcPr>
        <w:p w:rsidR="29EA7414" w:rsidP="29EA7414" w:rsidRDefault="29EA7414" w14:paraId="507D7887" w14:textId="6ED7F216">
          <w:pPr>
            <w:pStyle w:val="Header"/>
            <w:ind w:right="-115"/>
            <w:jc w:val="right"/>
          </w:pPr>
        </w:p>
      </w:tc>
    </w:tr>
  </w:tbl>
  <w:p w:rsidR="00A362C8" w:rsidRDefault="00A362C8" w14:paraId="16BD4468" w14:textId="5836B0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4320"/>
      <w:gridCol w:w="4320"/>
      <w:gridCol w:w="4320"/>
    </w:tblGrid>
    <w:tr w:rsidR="29EA7414" w:rsidTr="29EA7414" w14:paraId="5B63CB14" w14:textId="77777777">
      <w:trPr>
        <w:trHeight w:val="300"/>
      </w:trPr>
      <w:tc>
        <w:tcPr>
          <w:tcW w:w="4320" w:type="dxa"/>
        </w:tcPr>
        <w:p w:rsidR="29EA7414" w:rsidP="29EA7414" w:rsidRDefault="29EA7414" w14:paraId="7649344F" w14:textId="7D2C7FA0">
          <w:pPr>
            <w:pStyle w:val="Header"/>
            <w:ind w:left="-115"/>
          </w:pPr>
        </w:p>
      </w:tc>
      <w:tc>
        <w:tcPr>
          <w:tcW w:w="4320" w:type="dxa"/>
        </w:tcPr>
        <w:p w:rsidR="29EA7414" w:rsidP="29EA7414" w:rsidRDefault="29EA7414" w14:paraId="00FD27B2" w14:textId="26EC4307">
          <w:pPr>
            <w:pStyle w:val="Header"/>
            <w:jc w:val="center"/>
          </w:pPr>
        </w:p>
      </w:tc>
      <w:tc>
        <w:tcPr>
          <w:tcW w:w="4320" w:type="dxa"/>
        </w:tcPr>
        <w:p w:rsidR="29EA7414" w:rsidP="29EA7414" w:rsidRDefault="29EA7414" w14:paraId="183C1001" w14:textId="7A6CE0B9">
          <w:pPr>
            <w:pStyle w:val="Header"/>
            <w:ind w:right="-115"/>
            <w:jc w:val="right"/>
          </w:pPr>
        </w:p>
      </w:tc>
    </w:tr>
  </w:tbl>
  <w:p w:rsidR="00A362C8" w:rsidRDefault="00A362C8" w14:paraId="0BD5F59F" w14:textId="2FB891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9EA7414" w:rsidTr="29EA7414" w14:paraId="43A32ADB" w14:textId="77777777">
      <w:trPr>
        <w:trHeight w:val="300"/>
      </w:trPr>
      <w:tc>
        <w:tcPr>
          <w:tcW w:w="3120" w:type="dxa"/>
        </w:tcPr>
        <w:p w:rsidR="29EA7414" w:rsidP="29EA7414" w:rsidRDefault="29EA7414" w14:paraId="49C247E4" w14:textId="39363F67">
          <w:pPr>
            <w:pStyle w:val="Header"/>
            <w:ind w:left="-115"/>
          </w:pPr>
        </w:p>
      </w:tc>
      <w:tc>
        <w:tcPr>
          <w:tcW w:w="3120" w:type="dxa"/>
        </w:tcPr>
        <w:p w:rsidR="29EA7414" w:rsidP="29EA7414" w:rsidRDefault="29EA7414" w14:paraId="11B28979" w14:textId="02A8FB10">
          <w:pPr>
            <w:pStyle w:val="Header"/>
            <w:jc w:val="center"/>
          </w:pPr>
        </w:p>
      </w:tc>
      <w:tc>
        <w:tcPr>
          <w:tcW w:w="3120" w:type="dxa"/>
        </w:tcPr>
        <w:p w:rsidR="29EA7414" w:rsidP="29EA7414" w:rsidRDefault="29EA7414" w14:paraId="391BAA4A" w14:textId="59F6A2FC">
          <w:pPr>
            <w:pStyle w:val="Header"/>
            <w:ind w:right="-115"/>
            <w:jc w:val="right"/>
          </w:pPr>
        </w:p>
      </w:tc>
    </w:tr>
  </w:tbl>
  <w:p w:rsidR="00A362C8" w:rsidRDefault="00A362C8" w14:paraId="2299660B" w14:textId="38F362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307129" w:rsidP="00726140" w:rsidRDefault="00307129" w14:paraId="313AB897" w14:textId="77777777">
      <w:pPr>
        <w:spacing w:after="0" w:line="240" w:lineRule="auto"/>
      </w:pPr>
      <w:r>
        <w:separator/>
      </w:r>
    </w:p>
  </w:footnote>
  <w:footnote w:type="continuationSeparator" w:id="0">
    <w:p w:rsidR="00307129" w:rsidP="00726140" w:rsidRDefault="00307129" w14:paraId="037B2F74" w14:textId="77777777">
      <w:pPr>
        <w:spacing w:after="0" w:line="240" w:lineRule="auto"/>
      </w:pPr>
      <w:r>
        <w:continuationSeparator/>
      </w:r>
    </w:p>
  </w:footnote>
  <w:footnote w:type="continuationNotice" w:id="1">
    <w:p w:rsidR="00307129" w:rsidRDefault="00307129" w14:paraId="2A02ADED"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sdt>
    <w:sdtPr>
      <w:id w:val="1933768564"/>
      <w:docPartObj>
        <w:docPartGallery w:val="Page Numbers (Top of Page)"/>
        <w:docPartUnique/>
      </w:docPartObj>
    </w:sdtPr>
    <w:sdtEndPr>
      <w:rPr>
        <w:noProof/>
      </w:rPr>
    </w:sdtEndPr>
    <w:sdtContent>
      <w:p w:rsidR="002372F3" w:rsidRDefault="002C399B" w14:paraId="2C9D0C72" w14:textId="05800C08">
        <w:pPr>
          <w:pStyle w:val="Header"/>
          <w:jc w:val="right"/>
        </w:pPr>
        <w:r>
          <w:rPr>
            <w:noProof/>
          </w:rPr>
          <w:drawing>
            <wp:anchor distT="0" distB="0" distL="114300" distR="114300" simplePos="0" relativeHeight="251658240" behindDoc="0" locked="0" layoutInCell="1" allowOverlap="1" wp14:anchorId="4FBD0FC5" wp14:editId="7E5DCDFC">
              <wp:simplePos x="0" y="0"/>
              <wp:positionH relativeFrom="column">
                <wp:posOffset>-712840</wp:posOffset>
              </wp:positionH>
              <wp:positionV relativeFrom="topMargin">
                <wp:posOffset>161066</wp:posOffset>
              </wp:positionV>
              <wp:extent cx="1227526" cy="690225"/>
              <wp:effectExtent l="0" t="0" r="0" b="0"/>
              <wp:wrapNone/>
              <wp:docPr id="1442066277" name="Picture 2" descr="San Diego State University Logo ( SDSU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n Diego State University Logo ( SDSU Logo) and symbol, meaning, history,  PNG, bran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7526" cy="69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72F3">
          <w:fldChar w:fldCharType="begin"/>
        </w:r>
        <w:r w:rsidR="002372F3">
          <w:instrText xml:space="preserve"> PAGE   \* MERGEFORMAT </w:instrText>
        </w:r>
        <w:r w:rsidR="002372F3">
          <w:fldChar w:fldCharType="separate"/>
        </w:r>
        <w:r w:rsidR="002372F3">
          <w:rPr>
            <w:noProof/>
          </w:rPr>
          <w:t>2</w:t>
        </w:r>
        <w:r w:rsidR="002372F3">
          <w:rPr>
            <w:noProof/>
          </w:rPr>
          <w:fldChar w:fldCharType="end"/>
        </w:r>
      </w:p>
    </w:sdtContent>
  </w:sdt>
  <w:p w:rsidR="00726140" w:rsidRDefault="00726140" w14:paraId="6596E4B9" w14:textId="7E7C66C8">
    <w:pPr>
      <w:pStyle w:val="Header"/>
    </w:pPr>
  </w:p>
</w:hdr>
</file>

<file path=word/intelligence2.xml><?xml version="1.0" encoding="utf-8"?>
<int2:intelligence xmlns:int2="http://schemas.microsoft.com/office/intelligence/2020/intelligence" xmlns:oel="http://schemas.microsoft.com/office/2019/extlst">
  <int2:observations>
    <int2:textHash int2:hashCode="GluoL5VMPcOr01" int2:id="0r2lFiZI">
      <int2:state int2:value="Rejected" int2:type="AugLoop_Text_Critique"/>
    </int2:textHash>
    <int2:textHash int2:hashCode="r3wfl7FhlyyX3S" int2:id="7XipBrnd">
      <int2:state int2:value="Rejected" int2:type="AugLoop_Text_Critique"/>
    </int2:textHash>
    <int2:textHash int2:hashCode="YGbE98c+AAWkWM" int2:id="9vubi3jj">
      <int2:state int2:value="Rejected" int2:type="AugLoop_Text_Critique"/>
    </int2:textHash>
    <int2:textHash int2:hashCode="JEfJ4Yh8zDq/rE" int2:id="GUhW4Pfe">
      <int2:state int2:value="Rejected" int2:type="AugLoop_Text_Critique"/>
    </int2:textHash>
    <int2:textHash int2:hashCode="edGKR+LaNLarlH" int2:id="LpVNxSm3">
      <int2:state int2:value="Rejected" int2:type="AugLoop_Text_Critique"/>
    </int2:textHash>
    <int2:textHash int2:hashCode="tlQBKERe5h0D7/" int2:id="Rc07bS3E">
      <int2:state int2:value="Rejected" int2:type="AugLoop_Text_Critique"/>
    </int2:textHash>
    <int2:textHash int2:hashCode="5Q2aVZTGFulNZe" int2:id="Wzb7f6QT">
      <int2:state int2:value="Rejected" int2:type="AugLoop_Text_Critique"/>
    </int2:textHash>
    <int2:textHash int2:hashCode="G/tWtrsyWqpC02" int2:id="XwIydDMV">
      <int2:state int2:value="Rejected" int2:type="AugLoop_Text_Critique"/>
    </int2:textHash>
    <int2:textHash int2:hashCode="csADhViZN2k1qj" int2:id="h6TXrJ5P">
      <int2:state int2:value="Rejected" int2:type="AugLoop_Text_Critique"/>
    </int2:textHash>
    <int2:bookmark int2:bookmarkName="_Int_3dKn5hxz" int2:invalidationBookmarkName="" int2:hashCode="yuuQmuT/TuJaD/" int2:id="aLQpA0tK">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9A7E4CC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A2DAFDE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BB647F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0C29CB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B2A6DC2"/>
    <w:lvl w:ilvl="0">
      <w:start w:val="1"/>
      <w:numFmt w:val="bullet"/>
      <w:pStyle w:val="ListBullet5"/>
      <w:lvlText w:val=""/>
      <w:lvlJc w:val="left"/>
      <w:pPr>
        <w:tabs>
          <w:tab w:val="num" w:pos="1800"/>
        </w:tabs>
        <w:ind w:left="1800" w:hanging="360"/>
      </w:pPr>
      <w:rPr>
        <w:rFonts w:hint="default" w:ascii="Symbol" w:hAnsi="Symbol"/>
      </w:rPr>
    </w:lvl>
  </w:abstractNum>
  <w:abstractNum w:abstractNumId="5" w15:restartNumberingAfterBreak="0">
    <w:nsid w:val="FFFFFF81"/>
    <w:multiLevelType w:val="singleLevel"/>
    <w:tmpl w:val="4530A7C6"/>
    <w:lvl w:ilvl="0">
      <w:start w:val="1"/>
      <w:numFmt w:val="bullet"/>
      <w:pStyle w:val="ListBullet4"/>
      <w:lvlText w:val=""/>
      <w:lvlJc w:val="left"/>
      <w:pPr>
        <w:tabs>
          <w:tab w:val="num" w:pos="1440"/>
        </w:tabs>
        <w:ind w:left="1440" w:hanging="360"/>
      </w:pPr>
      <w:rPr>
        <w:rFonts w:hint="default" w:ascii="Symbol" w:hAnsi="Symbol"/>
      </w:rPr>
    </w:lvl>
  </w:abstractNum>
  <w:abstractNum w:abstractNumId="6" w15:restartNumberingAfterBreak="0">
    <w:nsid w:val="FFFFFF82"/>
    <w:multiLevelType w:val="singleLevel"/>
    <w:tmpl w:val="92180E16"/>
    <w:lvl w:ilvl="0">
      <w:start w:val="1"/>
      <w:numFmt w:val="bullet"/>
      <w:pStyle w:val="ListBullet3"/>
      <w:lvlText w:val=""/>
      <w:lvlJc w:val="left"/>
      <w:pPr>
        <w:tabs>
          <w:tab w:val="num" w:pos="1080"/>
        </w:tabs>
        <w:ind w:left="1080" w:hanging="360"/>
      </w:pPr>
      <w:rPr>
        <w:rFonts w:hint="default" w:ascii="Symbol" w:hAnsi="Symbol"/>
      </w:rPr>
    </w:lvl>
  </w:abstractNum>
  <w:abstractNum w:abstractNumId="7" w15:restartNumberingAfterBreak="0">
    <w:nsid w:val="FFFFFF83"/>
    <w:multiLevelType w:val="singleLevel"/>
    <w:tmpl w:val="46F4922C"/>
    <w:lvl w:ilvl="0">
      <w:start w:val="1"/>
      <w:numFmt w:val="bullet"/>
      <w:pStyle w:val="ListBullet2"/>
      <w:lvlText w:val=""/>
      <w:lvlJc w:val="left"/>
      <w:pPr>
        <w:tabs>
          <w:tab w:val="num" w:pos="720"/>
        </w:tabs>
        <w:ind w:left="720" w:hanging="360"/>
      </w:pPr>
      <w:rPr>
        <w:rFonts w:hint="default" w:ascii="Symbol" w:hAnsi="Symbol"/>
      </w:rPr>
    </w:lvl>
  </w:abstractNum>
  <w:abstractNum w:abstractNumId="8" w15:restartNumberingAfterBreak="0">
    <w:nsid w:val="FFFFFF88"/>
    <w:multiLevelType w:val="singleLevel"/>
    <w:tmpl w:val="393C19F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110A18EE"/>
    <w:lvl w:ilvl="0">
      <w:start w:val="1"/>
      <w:numFmt w:val="bullet"/>
      <w:pStyle w:val="ListBullet"/>
      <w:lvlText w:val=""/>
      <w:lvlJc w:val="left"/>
      <w:pPr>
        <w:tabs>
          <w:tab w:val="num" w:pos="360"/>
        </w:tabs>
        <w:ind w:left="360" w:hanging="360"/>
      </w:pPr>
      <w:rPr>
        <w:rFonts w:hint="default" w:ascii="Symbol" w:hAnsi="Symbol"/>
      </w:rPr>
    </w:lvl>
  </w:abstractNum>
  <w:abstractNum w:abstractNumId="10" w15:restartNumberingAfterBreak="0">
    <w:nsid w:val="0755A55B"/>
    <w:multiLevelType w:val="hybridMultilevel"/>
    <w:tmpl w:val="FFFFFFFF"/>
    <w:lvl w:ilvl="0" w:tplc="6070011C">
      <w:start w:val="1"/>
      <w:numFmt w:val="bullet"/>
      <w:lvlText w:val=""/>
      <w:lvlJc w:val="left"/>
      <w:pPr>
        <w:ind w:left="720" w:hanging="360"/>
      </w:pPr>
      <w:rPr>
        <w:rFonts w:hint="default" w:ascii="Symbol" w:hAnsi="Symbol"/>
      </w:rPr>
    </w:lvl>
    <w:lvl w:ilvl="1" w:tplc="E63667AE">
      <w:start w:val="1"/>
      <w:numFmt w:val="bullet"/>
      <w:lvlText w:val="o"/>
      <w:lvlJc w:val="left"/>
      <w:pPr>
        <w:ind w:left="1440" w:hanging="360"/>
      </w:pPr>
      <w:rPr>
        <w:rFonts w:hint="default" w:ascii="Courier New" w:hAnsi="Courier New"/>
      </w:rPr>
    </w:lvl>
    <w:lvl w:ilvl="2" w:tplc="DDF81D6C">
      <w:start w:val="1"/>
      <w:numFmt w:val="bullet"/>
      <w:lvlText w:val=""/>
      <w:lvlJc w:val="left"/>
      <w:pPr>
        <w:ind w:left="2160" w:hanging="360"/>
      </w:pPr>
      <w:rPr>
        <w:rFonts w:hint="default" w:ascii="Wingdings" w:hAnsi="Wingdings"/>
      </w:rPr>
    </w:lvl>
    <w:lvl w:ilvl="3" w:tplc="00D8B642">
      <w:start w:val="1"/>
      <w:numFmt w:val="bullet"/>
      <w:lvlText w:val=""/>
      <w:lvlJc w:val="left"/>
      <w:pPr>
        <w:ind w:left="2880" w:hanging="360"/>
      </w:pPr>
      <w:rPr>
        <w:rFonts w:hint="default" w:ascii="Symbol" w:hAnsi="Symbol"/>
      </w:rPr>
    </w:lvl>
    <w:lvl w:ilvl="4" w:tplc="82A6A260">
      <w:start w:val="1"/>
      <w:numFmt w:val="bullet"/>
      <w:lvlText w:val="o"/>
      <w:lvlJc w:val="left"/>
      <w:pPr>
        <w:ind w:left="3600" w:hanging="360"/>
      </w:pPr>
      <w:rPr>
        <w:rFonts w:hint="default" w:ascii="Courier New" w:hAnsi="Courier New"/>
      </w:rPr>
    </w:lvl>
    <w:lvl w:ilvl="5" w:tplc="BAF6F9E6">
      <w:start w:val="1"/>
      <w:numFmt w:val="bullet"/>
      <w:lvlText w:val=""/>
      <w:lvlJc w:val="left"/>
      <w:pPr>
        <w:ind w:left="4320" w:hanging="360"/>
      </w:pPr>
      <w:rPr>
        <w:rFonts w:hint="default" w:ascii="Wingdings" w:hAnsi="Wingdings"/>
      </w:rPr>
    </w:lvl>
    <w:lvl w:ilvl="6" w:tplc="83E8BEEE">
      <w:start w:val="1"/>
      <w:numFmt w:val="bullet"/>
      <w:lvlText w:val=""/>
      <w:lvlJc w:val="left"/>
      <w:pPr>
        <w:ind w:left="5040" w:hanging="360"/>
      </w:pPr>
      <w:rPr>
        <w:rFonts w:hint="default" w:ascii="Symbol" w:hAnsi="Symbol"/>
      </w:rPr>
    </w:lvl>
    <w:lvl w:ilvl="7" w:tplc="35207F8C">
      <w:start w:val="1"/>
      <w:numFmt w:val="bullet"/>
      <w:lvlText w:val="o"/>
      <w:lvlJc w:val="left"/>
      <w:pPr>
        <w:ind w:left="5760" w:hanging="360"/>
      </w:pPr>
      <w:rPr>
        <w:rFonts w:hint="default" w:ascii="Courier New" w:hAnsi="Courier New"/>
      </w:rPr>
    </w:lvl>
    <w:lvl w:ilvl="8" w:tplc="8E5249C8">
      <w:start w:val="1"/>
      <w:numFmt w:val="bullet"/>
      <w:lvlText w:val=""/>
      <w:lvlJc w:val="left"/>
      <w:pPr>
        <w:ind w:left="6480" w:hanging="360"/>
      </w:pPr>
      <w:rPr>
        <w:rFonts w:hint="default" w:ascii="Wingdings" w:hAnsi="Wingdings"/>
      </w:rPr>
    </w:lvl>
  </w:abstractNum>
  <w:abstractNum w:abstractNumId="11" w15:restartNumberingAfterBreak="0">
    <w:nsid w:val="09FCDFD9"/>
    <w:multiLevelType w:val="hybridMultilevel"/>
    <w:tmpl w:val="FFFFFFFF"/>
    <w:lvl w:ilvl="0" w:tplc="2CB477B8">
      <w:start w:val="1"/>
      <w:numFmt w:val="bullet"/>
      <w:lvlText w:val=""/>
      <w:lvlJc w:val="left"/>
      <w:pPr>
        <w:ind w:left="720" w:hanging="360"/>
      </w:pPr>
      <w:rPr>
        <w:rFonts w:hint="default" w:ascii="Symbol" w:hAnsi="Symbol"/>
      </w:rPr>
    </w:lvl>
    <w:lvl w:ilvl="1" w:tplc="2F32EBFA">
      <w:start w:val="1"/>
      <w:numFmt w:val="bullet"/>
      <w:lvlText w:val="o"/>
      <w:lvlJc w:val="left"/>
      <w:pPr>
        <w:ind w:left="1440" w:hanging="360"/>
      </w:pPr>
      <w:rPr>
        <w:rFonts w:hint="default" w:ascii="Courier New" w:hAnsi="Courier New"/>
      </w:rPr>
    </w:lvl>
    <w:lvl w:ilvl="2" w:tplc="66346F42">
      <w:start w:val="1"/>
      <w:numFmt w:val="bullet"/>
      <w:lvlText w:val=""/>
      <w:lvlJc w:val="left"/>
      <w:pPr>
        <w:ind w:left="2160" w:hanging="360"/>
      </w:pPr>
      <w:rPr>
        <w:rFonts w:hint="default" w:ascii="Wingdings" w:hAnsi="Wingdings"/>
      </w:rPr>
    </w:lvl>
    <w:lvl w:ilvl="3" w:tplc="C122A594">
      <w:start w:val="1"/>
      <w:numFmt w:val="bullet"/>
      <w:lvlText w:val=""/>
      <w:lvlJc w:val="left"/>
      <w:pPr>
        <w:ind w:left="2880" w:hanging="360"/>
      </w:pPr>
      <w:rPr>
        <w:rFonts w:hint="default" w:ascii="Symbol" w:hAnsi="Symbol"/>
      </w:rPr>
    </w:lvl>
    <w:lvl w:ilvl="4" w:tplc="8A4E7BEE">
      <w:start w:val="1"/>
      <w:numFmt w:val="bullet"/>
      <w:lvlText w:val="o"/>
      <w:lvlJc w:val="left"/>
      <w:pPr>
        <w:ind w:left="3600" w:hanging="360"/>
      </w:pPr>
      <w:rPr>
        <w:rFonts w:hint="default" w:ascii="Courier New" w:hAnsi="Courier New"/>
      </w:rPr>
    </w:lvl>
    <w:lvl w:ilvl="5" w:tplc="F5BA70E0">
      <w:start w:val="1"/>
      <w:numFmt w:val="bullet"/>
      <w:lvlText w:val=""/>
      <w:lvlJc w:val="left"/>
      <w:pPr>
        <w:ind w:left="4320" w:hanging="360"/>
      </w:pPr>
      <w:rPr>
        <w:rFonts w:hint="default" w:ascii="Wingdings" w:hAnsi="Wingdings"/>
      </w:rPr>
    </w:lvl>
    <w:lvl w:ilvl="6" w:tplc="A6E071E8">
      <w:start w:val="1"/>
      <w:numFmt w:val="bullet"/>
      <w:lvlText w:val=""/>
      <w:lvlJc w:val="left"/>
      <w:pPr>
        <w:ind w:left="5040" w:hanging="360"/>
      </w:pPr>
      <w:rPr>
        <w:rFonts w:hint="default" w:ascii="Symbol" w:hAnsi="Symbol"/>
      </w:rPr>
    </w:lvl>
    <w:lvl w:ilvl="7" w:tplc="7450A6B2">
      <w:start w:val="1"/>
      <w:numFmt w:val="bullet"/>
      <w:lvlText w:val="o"/>
      <w:lvlJc w:val="left"/>
      <w:pPr>
        <w:ind w:left="5760" w:hanging="360"/>
      </w:pPr>
      <w:rPr>
        <w:rFonts w:hint="default" w:ascii="Courier New" w:hAnsi="Courier New"/>
      </w:rPr>
    </w:lvl>
    <w:lvl w:ilvl="8" w:tplc="A5729AEE">
      <w:start w:val="1"/>
      <w:numFmt w:val="bullet"/>
      <w:lvlText w:val=""/>
      <w:lvlJc w:val="left"/>
      <w:pPr>
        <w:ind w:left="6480" w:hanging="360"/>
      </w:pPr>
      <w:rPr>
        <w:rFonts w:hint="default" w:ascii="Wingdings" w:hAnsi="Wingdings"/>
      </w:rPr>
    </w:lvl>
  </w:abstractNum>
  <w:abstractNum w:abstractNumId="12" w15:restartNumberingAfterBreak="0">
    <w:nsid w:val="12FF91EC"/>
    <w:multiLevelType w:val="hybridMultilevel"/>
    <w:tmpl w:val="FFFFFFFF"/>
    <w:lvl w:ilvl="0" w:tplc="E2FA415A">
      <w:start w:val="1"/>
      <w:numFmt w:val="bullet"/>
      <w:lvlText w:val=""/>
      <w:lvlJc w:val="left"/>
      <w:pPr>
        <w:ind w:left="720" w:hanging="360"/>
      </w:pPr>
      <w:rPr>
        <w:rFonts w:hint="default" w:ascii="Symbol" w:hAnsi="Symbol"/>
      </w:rPr>
    </w:lvl>
    <w:lvl w:ilvl="1" w:tplc="824C2778">
      <w:start w:val="1"/>
      <w:numFmt w:val="bullet"/>
      <w:lvlText w:val="o"/>
      <w:lvlJc w:val="left"/>
      <w:pPr>
        <w:ind w:left="1440" w:hanging="360"/>
      </w:pPr>
      <w:rPr>
        <w:rFonts w:hint="default" w:ascii="Courier New" w:hAnsi="Courier New"/>
      </w:rPr>
    </w:lvl>
    <w:lvl w:ilvl="2" w:tplc="A15846A0">
      <w:start w:val="1"/>
      <w:numFmt w:val="bullet"/>
      <w:lvlText w:val=""/>
      <w:lvlJc w:val="left"/>
      <w:pPr>
        <w:ind w:left="2160" w:hanging="360"/>
      </w:pPr>
      <w:rPr>
        <w:rFonts w:hint="default" w:ascii="Wingdings" w:hAnsi="Wingdings"/>
      </w:rPr>
    </w:lvl>
    <w:lvl w:ilvl="3" w:tplc="DBC81D40">
      <w:start w:val="1"/>
      <w:numFmt w:val="bullet"/>
      <w:lvlText w:val=""/>
      <w:lvlJc w:val="left"/>
      <w:pPr>
        <w:ind w:left="2880" w:hanging="360"/>
      </w:pPr>
      <w:rPr>
        <w:rFonts w:hint="default" w:ascii="Symbol" w:hAnsi="Symbol"/>
      </w:rPr>
    </w:lvl>
    <w:lvl w:ilvl="4" w:tplc="975E9556">
      <w:start w:val="1"/>
      <w:numFmt w:val="bullet"/>
      <w:lvlText w:val="o"/>
      <w:lvlJc w:val="left"/>
      <w:pPr>
        <w:ind w:left="3600" w:hanging="360"/>
      </w:pPr>
      <w:rPr>
        <w:rFonts w:hint="default" w:ascii="Courier New" w:hAnsi="Courier New"/>
      </w:rPr>
    </w:lvl>
    <w:lvl w:ilvl="5" w:tplc="A600C2B2">
      <w:start w:val="1"/>
      <w:numFmt w:val="bullet"/>
      <w:lvlText w:val=""/>
      <w:lvlJc w:val="left"/>
      <w:pPr>
        <w:ind w:left="4320" w:hanging="360"/>
      </w:pPr>
      <w:rPr>
        <w:rFonts w:hint="default" w:ascii="Wingdings" w:hAnsi="Wingdings"/>
      </w:rPr>
    </w:lvl>
    <w:lvl w:ilvl="6" w:tplc="E230E62E">
      <w:start w:val="1"/>
      <w:numFmt w:val="bullet"/>
      <w:lvlText w:val=""/>
      <w:lvlJc w:val="left"/>
      <w:pPr>
        <w:ind w:left="5040" w:hanging="360"/>
      </w:pPr>
      <w:rPr>
        <w:rFonts w:hint="default" w:ascii="Symbol" w:hAnsi="Symbol"/>
      </w:rPr>
    </w:lvl>
    <w:lvl w:ilvl="7" w:tplc="0C9C03CA">
      <w:start w:val="1"/>
      <w:numFmt w:val="bullet"/>
      <w:lvlText w:val="o"/>
      <w:lvlJc w:val="left"/>
      <w:pPr>
        <w:ind w:left="5760" w:hanging="360"/>
      </w:pPr>
      <w:rPr>
        <w:rFonts w:hint="default" w:ascii="Courier New" w:hAnsi="Courier New"/>
      </w:rPr>
    </w:lvl>
    <w:lvl w:ilvl="8" w:tplc="AE92AE0A">
      <w:start w:val="1"/>
      <w:numFmt w:val="bullet"/>
      <w:lvlText w:val=""/>
      <w:lvlJc w:val="left"/>
      <w:pPr>
        <w:ind w:left="6480" w:hanging="360"/>
      </w:pPr>
      <w:rPr>
        <w:rFonts w:hint="default" w:ascii="Wingdings" w:hAnsi="Wingdings"/>
      </w:rPr>
    </w:lvl>
  </w:abstractNum>
  <w:abstractNum w:abstractNumId="13" w15:restartNumberingAfterBreak="0">
    <w:nsid w:val="16BD7DC9"/>
    <w:multiLevelType w:val="multilevel"/>
    <w:tmpl w:val="930C9F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17C5117B"/>
    <w:multiLevelType w:val="multilevel"/>
    <w:tmpl w:val="B4A466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182FB3B2"/>
    <w:multiLevelType w:val="hybridMultilevel"/>
    <w:tmpl w:val="FFFFFFFF"/>
    <w:lvl w:ilvl="0" w:tplc="3ADC6EA4">
      <w:start w:val="1"/>
      <w:numFmt w:val="bullet"/>
      <w:lvlText w:val=""/>
      <w:lvlJc w:val="left"/>
      <w:pPr>
        <w:ind w:left="720" w:hanging="360"/>
      </w:pPr>
      <w:rPr>
        <w:rFonts w:hint="default" w:ascii="Symbol" w:hAnsi="Symbol"/>
      </w:rPr>
    </w:lvl>
    <w:lvl w:ilvl="1" w:tplc="09C62B68">
      <w:start w:val="1"/>
      <w:numFmt w:val="bullet"/>
      <w:lvlText w:val="o"/>
      <w:lvlJc w:val="left"/>
      <w:pPr>
        <w:ind w:left="1440" w:hanging="360"/>
      </w:pPr>
      <w:rPr>
        <w:rFonts w:hint="default" w:ascii="Courier New" w:hAnsi="Courier New"/>
      </w:rPr>
    </w:lvl>
    <w:lvl w:ilvl="2" w:tplc="8B780C8E">
      <w:start w:val="1"/>
      <w:numFmt w:val="bullet"/>
      <w:lvlText w:val=""/>
      <w:lvlJc w:val="left"/>
      <w:pPr>
        <w:ind w:left="2160" w:hanging="360"/>
      </w:pPr>
      <w:rPr>
        <w:rFonts w:hint="default" w:ascii="Wingdings" w:hAnsi="Wingdings"/>
      </w:rPr>
    </w:lvl>
    <w:lvl w:ilvl="3" w:tplc="F9E68356">
      <w:start w:val="1"/>
      <w:numFmt w:val="bullet"/>
      <w:lvlText w:val=""/>
      <w:lvlJc w:val="left"/>
      <w:pPr>
        <w:ind w:left="2880" w:hanging="360"/>
      </w:pPr>
      <w:rPr>
        <w:rFonts w:hint="default" w:ascii="Symbol" w:hAnsi="Symbol"/>
      </w:rPr>
    </w:lvl>
    <w:lvl w:ilvl="4" w:tplc="F6188AEC">
      <w:start w:val="1"/>
      <w:numFmt w:val="bullet"/>
      <w:lvlText w:val="o"/>
      <w:lvlJc w:val="left"/>
      <w:pPr>
        <w:ind w:left="3600" w:hanging="360"/>
      </w:pPr>
      <w:rPr>
        <w:rFonts w:hint="default" w:ascii="Courier New" w:hAnsi="Courier New"/>
      </w:rPr>
    </w:lvl>
    <w:lvl w:ilvl="5" w:tplc="1A50E77C">
      <w:start w:val="1"/>
      <w:numFmt w:val="bullet"/>
      <w:lvlText w:val=""/>
      <w:lvlJc w:val="left"/>
      <w:pPr>
        <w:ind w:left="4320" w:hanging="360"/>
      </w:pPr>
      <w:rPr>
        <w:rFonts w:hint="default" w:ascii="Wingdings" w:hAnsi="Wingdings"/>
      </w:rPr>
    </w:lvl>
    <w:lvl w:ilvl="6" w:tplc="0A2A4006">
      <w:start w:val="1"/>
      <w:numFmt w:val="bullet"/>
      <w:lvlText w:val=""/>
      <w:lvlJc w:val="left"/>
      <w:pPr>
        <w:ind w:left="5040" w:hanging="360"/>
      </w:pPr>
      <w:rPr>
        <w:rFonts w:hint="default" w:ascii="Symbol" w:hAnsi="Symbol"/>
      </w:rPr>
    </w:lvl>
    <w:lvl w:ilvl="7" w:tplc="7842DCC6">
      <w:start w:val="1"/>
      <w:numFmt w:val="bullet"/>
      <w:lvlText w:val="o"/>
      <w:lvlJc w:val="left"/>
      <w:pPr>
        <w:ind w:left="5760" w:hanging="360"/>
      </w:pPr>
      <w:rPr>
        <w:rFonts w:hint="default" w:ascii="Courier New" w:hAnsi="Courier New"/>
      </w:rPr>
    </w:lvl>
    <w:lvl w:ilvl="8" w:tplc="535EC3B8">
      <w:start w:val="1"/>
      <w:numFmt w:val="bullet"/>
      <w:lvlText w:val=""/>
      <w:lvlJc w:val="left"/>
      <w:pPr>
        <w:ind w:left="6480" w:hanging="360"/>
      </w:pPr>
      <w:rPr>
        <w:rFonts w:hint="default" w:ascii="Wingdings" w:hAnsi="Wingdings"/>
      </w:rPr>
    </w:lvl>
  </w:abstractNum>
  <w:abstractNum w:abstractNumId="16" w15:restartNumberingAfterBreak="0">
    <w:nsid w:val="188A19D4"/>
    <w:multiLevelType w:val="hybridMultilevel"/>
    <w:tmpl w:val="C37E6B8E"/>
    <w:lvl w:ilvl="0" w:tplc="B436FD40">
      <w:start w:val="1"/>
      <w:numFmt w:val="bullet"/>
      <w:lvlText w:val=""/>
      <w:lvlJc w:val="left"/>
      <w:pPr>
        <w:ind w:left="720" w:hanging="360"/>
      </w:pPr>
      <w:rPr>
        <w:rFonts w:hint="default" w:ascii="Symbol" w:hAnsi="Symbol"/>
      </w:rPr>
    </w:lvl>
    <w:lvl w:ilvl="1" w:tplc="39C6E27E">
      <w:start w:val="1"/>
      <w:numFmt w:val="bullet"/>
      <w:lvlText w:val="o"/>
      <w:lvlJc w:val="left"/>
      <w:pPr>
        <w:ind w:left="1440" w:hanging="360"/>
      </w:pPr>
      <w:rPr>
        <w:rFonts w:hint="default" w:ascii="Courier New" w:hAnsi="Courier New"/>
      </w:rPr>
    </w:lvl>
    <w:lvl w:ilvl="2" w:tplc="86087D1C">
      <w:start w:val="1"/>
      <w:numFmt w:val="bullet"/>
      <w:lvlText w:val=""/>
      <w:lvlJc w:val="left"/>
      <w:pPr>
        <w:ind w:left="2160" w:hanging="360"/>
      </w:pPr>
      <w:rPr>
        <w:rFonts w:hint="default" w:ascii="Wingdings" w:hAnsi="Wingdings"/>
      </w:rPr>
    </w:lvl>
    <w:lvl w:ilvl="3" w:tplc="F92A5116">
      <w:start w:val="1"/>
      <w:numFmt w:val="bullet"/>
      <w:lvlText w:val=""/>
      <w:lvlJc w:val="left"/>
      <w:pPr>
        <w:ind w:left="2880" w:hanging="360"/>
      </w:pPr>
      <w:rPr>
        <w:rFonts w:hint="default" w:ascii="Symbol" w:hAnsi="Symbol"/>
      </w:rPr>
    </w:lvl>
    <w:lvl w:ilvl="4" w:tplc="29C4A53C">
      <w:start w:val="1"/>
      <w:numFmt w:val="bullet"/>
      <w:lvlText w:val="o"/>
      <w:lvlJc w:val="left"/>
      <w:pPr>
        <w:ind w:left="3600" w:hanging="360"/>
      </w:pPr>
      <w:rPr>
        <w:rFonts w:hint="default" w:ascii="Courier New" w:hAnsi="Courier New"/>
      </w:rPr>
    </w:lvl>
    <w:lvl w:ilvl="5" w:tplc="7ED4F0B8">
      <w:start w:val="1"/>
      <w:numFmt w:val="bullet"/>
      <w:lvlText w:val=""/>
      <w:lvlJc w:val="left"/>
      <w:pPr>
        <w:ind w:left="4320" w:hanging="360"/>
      </w:pPr>
      <w:rPr>
        <w:rFonts w:hint="default" w:ascii="Wingdings" w:hAnsi="Wingdings"/>
      </w:rPr>
    </w:lvl>
    <w:lvl w:ilvl="6" w:tplc="4E183E5C">
      <w:start w:val="1"/>
      <w:numFmt w:val="bullet"/>
      <w:lvlText w:val=""/>
      <w:lvlJc w:val="left"/>
      <w:pPr>
        <w:ind w:left="5040" w:hanging="360"/>
      </w:pPr>
      <w:rPr>
        <w:rFonts w:hint="default" w:ascii="Symbol" w:hAnsi="Symbol"/>
      </w:rPr>
    </w:lvl>
    <w:lvl w:ilvl="7" w:tplc="B896D05A">
      <w:start w:val="1"/>
      <w:numFmt w:val="bullet"/>
      <w:lvlText w:val="o"/>
      <w:lvlJc w:val="left"/>
      <w:pPr>
        <w:ind w:left="5760" w:hanging="360"/>
      </w:pPr>
      <w:rPr>
        <w:rFonts w:hint="default" w:ascii="Courier New" w:hAnsi="Courier New"/>
      </w:rPr>
    </w:lvl>
    <w:lvl w:ilvl="8" w:tplc="A4164884">
      <w:start w:val="1"/>
      <w:numFmt w:val="bullet"/>
      <w:lvlText w:val=""/>
      <w:lvlJc w:val="left"/>
      <w:pPr>
        <w:ind w:left="6480" w:hanging="360"/>
      </w:pPr>
      <w:rPr>
        <w:rFonts w:hint="default" w:ascii="Wingdings" w:hAnsi="Wingdings"/>
      </w:rPr>
    </w:lvl>
  </w:abstractNum>
  <w:abstractNum w:abstractNumId="17" w15:restartNumberingAfterBreak="0">
    <w:nsid w:val="19EB1298"/>
    <w:multiLevelType w:val="multilevel"/>
    <w:tmpl w:val="06DA5BB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1D91FBD3"/>
    <w:multiLevelType w:val="hybridMultilevel"/>
    <w:tmpl w:val="FFFFFFFF"/>
    <w:lvl w:ilvl="0" w:tplc="DB8AC7E6">
      <w:start w:val="1"/>
      <w:numFmt w:val="decimal"/>
      <w:lvlText w:val="%1."/>
      <w:lvlJc w:val="left"/>
      <w:pPr>
        <w:ind w:left="720" w:hanging="360"/>
      </w:pPr>
    </w:lvl>
    <w:lvl w:ilvl="1" w:tplc="71986300">
      <w:start w:val="1"/>
      <w:numFmt w:val="lowerLetter"/>
      <w:lvlText w:val="%2."/>
      <w:lvlJc w:val="left"/>
      <w:pPr>
        <w:ind w:left="1440" w:hanging="360"/>
      </w:pPr>
    </w:lvl>
    <w:lvl w:ilvl="2" w:tplc="89F4F550">
      <w:start w:val="1"/>
      <w:numFmt w:val="lowerRoman"/>
      <w:lvlText w:val="%3."/>
      <w:lvlJc w:val="right"/>
      <w:pPr>
        <w:ind w:left="2160" w:hanging="180"/>
      </w:pPr>
    </w:lvl>
    <w:lvl w:ilvl="3" w:tplc="A9D010D0">
      <w:start w:val="1"/>
      <w:numFmt w:val="decimal"/>
      <w:lvlText w:val="%4."/>
      <w:lvlJc w:val="left"/>
      <w:pPr>
        <w:ind w:left="2880" w:hanging="360"/>
      </w:pPr>
    </w:lvl>
    <w:lvl w:ilvl="4" w:tplc="65F4C59A">
      <w:start w:val="1"/>
      <w:numFmt w:val="lowerLetter"/>
      <w:lvlText w:val="%5."/>
      <w:lvlJc w:val="left"/>
      <w:pPr>
        <w:ind w:left="3600" w:hanging="360"/>
      </w:pPr>
    </w:lvl>
    <w:lvl w:ilvl="5" w:tplc="466C075A">
      <w:start w:val="1"/>
      <w:numFmt w:val="lowerRoman"/>
      <w:lvlText w:val="%6."/>
      <w:lvlJc w:val="right"/>
      <w:pPr>
        <w:ind w:left="4320" w:hanging="180"/>
      </w:pPr>
    </w:lvl>
    <w:lvl w:ilvl="6" w:tplc="766A4FC8">
      <w:start w:val="1"/>
      <w:numFmt w:val="decimal"/>
      <w:lvlText w:val="%7."/>
      <w:lvlJc w:val="left"/>
      <w:pPr>
        <w:ind w:left="5040" w:hanging="360"/>
      </w:pPr>
    </w:lvl>
    <w:lvl w:ilvl="7" w:tplc="03CE58EC">
      <w:start w:val="1"/>
      <w:numFmt w:val="lowerLetter"/>
      <w:lvlText w:val="%8."/>
      <w:lvlJc w:val="left"/>
      <w:pPr>
        <w:ind w:left="5760" w:hanging="360"/>
      </w:pPr>
    </w:lvl>
    <w:lvl w:ilvl="8" w:tplc="B8F6507A">
      <w:start w:val="1"/>
      <w:numFmt w:val="lowerRoman"/>
      <w:lvlText w:val="%9."/>
      <w:lvlJc w:val="right"/>
      <w:pPr>
        <w:ind w:left="6480" w:hanging="180"/>
      </w:pPr>
    </w:lvl>
  </w:abstractNum>
  <w:abstractNum w:abstractNumId="19" w15:restartNumberingAfterBreak="0">
    <w:nsid w:val="20E9EB2E"/>
    <w:multiLevelType w:val="hybridMultilevel"/>
    <w:tmpl w:val="FFFFFFFF"/>
    <w:lvl w:ilvl="0" w:tplc="B278577C">
      <w:start w:val="1"/>
      <w:numFmt w:val="bullet"/>
      <w:lvlText w:val=""/>
      <w:lvlJc w:val="left"/>
      <w:pPr>
        <w:ind w:left="720" w:hanging="360"/>
      </w:pPr>
      <w:rPr>
        <w:rFonts w:hint="default" w:ascii="Symbol" w:hAnsi="Symbol"/>
      </w:rPr>
    </w:lvl>
    <w:lvl w:ilvl="1" w:tplc="81C4C65C">
      <w:start w:val="1"/>
      <w:numFmt w:val="bullet"/>
      <w:lvlText w:val="o"/>
      <w:lvlJc w:val="left"/>
      <w:pPr>
        <w:ind w:left="1440" w:hanging="360"/>
      </w:pPr>
      <w:rPr>
        <w:rFonts w:hint="default" w:ascii="Courier New" w:hAnsi="Courier New"/>
      </w:rPr>
    </w:lvl>
    <w:lvl w:ilvl="2" w:tplc="5D084E74">
      <w:start w:val="1"/>
      <w:numFmt w:val="bullet"/>
      <w:lvlText w:val=""/>
      <w:lvlJc w:val="left"/>
      <w:pPr>
        <w:ind w:left="2160" w:hanging="360"/>
      </w:pPr>
      <w:rPr>
        <w:rFonts w:hint="default" w:ascii="Wingdings" w:hAnsi="Wingdings"/>
      </w:rPr>
    </w:lvl>
    <w:lvl w:ilvl="3" w:tplc="253AA6F4">
      <w:start w:val="1"/>
      <w:numFmt w:val="bullet"/>
      <w:lvlText w:val=""/>
      <w:lvlJc w:val="left"/>
      <w:pPr>
        <w:ind w:left="2880" w:hanging="360"/>
      </w:pPr>
      <w:rPr>
        <w:rFonts w:hint="default" w:ascii="Symbol" w:hAnsi="Symbol"/>
      </w:rPr>
    </w:lvl>
    <w:lvl w:ilvl="4" w:tplc="5A98F0E2">
      <w:start w:val="1"/>
      <w:numFmt w:val="bullet"/>
      <w:lvlText w:val="o"/>
      <w:lvlJc w:val="left"/>
      <w:pPr>
        <w:ind w:left="3600" w:hanging="360"/>
      </w:pPr>
      <w:rPr>
        <w:rFonts w:hint="default" w:ascii="Courier New" w:hAnsi="Courier New"/>
      </w:rPr>
    </w:lvl>
    <w:lvl w:ilvl="5" w:tplc="AEBE3E62">
      <w:start w:val="1"/>
      <w:numFmt w:val="bullet"/>
      <w:lvlText w:val=""/>
      <w:lvlJc w:val="left"/>
      <w:pPr>
        <w:ind w:left="4320" w:hanging="360"/>
      </w:pPr>
      <w:rPr>
        <w:rFonts w:hint="default" w:ascii="Wingdings" w:hAnsi="Wingdings"/>
      </w:rPr>
    </w:lvl>
    <w:lvl w:ilvl="6" w:tplc="85347BA0">
      <w:start w:val="1"/>
      <w:numFmt w:val="bullet"/>
      <w:lvlText w:val=""/>
      <w:lvlJc w:val="left"/>
      <w:pPr>
        <w:ind w:left="5040" w:hanging="360"/>
      </w:pPr>
      <w:rPr>
        <w:rFonts w:hint="default" w:ascii="Symbol" w:hAnsi="Symbol"/>
      </w:rPr>
    </w:lvl>
    <w:lvl w:ilvl="7" w:tplc="114A9940">
      <w:start w:val="1"/>
      <w:numFmt w:val="bullet"/>
      <w:lvlText w:val="o"/>
      <w:lvlJc w:val="left"/>
      <w:pPr>
        <w:ind w:left="5760" w:hanging="360"/>
      </w:pPr>
      <w:rPr>
        <w:rFonts w:hint="default" w:ascii="Courier New" w:hAnsi="Courier New"/>
      </w:rPr>
    </w:lvl>
    <w:lvl w:ilvl="8" w:tplc="B73CE9F8">
      <w:start w:val="1"/>
      <w:numFmt w:val="bullet"/>
      <w:lvlText w:val=""/>
      <w:lvlJc w:val="left"/>
      <w:pPr>
        <w:ind w:left="6480" w:hanging="360"/>
      </w:pPr>
      <w:rPr>
        <w:rFonts w:hint="default" w:ascii="Wingdings" w:hAnsi="Wingdings"/>
      </w:rPr>
    </w:lvl>
  </w:abstractNum>
  <w:abstractNum w:abstractNumId="20" w15:restartNumberingAfterBreak="0">
    <w:nsid w:val="211E2E5A"/>
    <w:multiLevelType w:val="hybridMultilevel"/>
    <w:tmpl w:val="A282C08C"/>
    <w:lvl w:ilvl="0" w:tplc="4BAA0920">
      <w:start w:val="1"/>
      <w:numFmt w:val="bullet"/>
      <w:lvlText w:val=""/>
      <w:lvlJc w:val="left"/>
      <w:pPr>
        <w:ind w:left="1440" w:hanging="360"/>
      </w:pPr>
      <w:rPr>
        <w:rFonts w:hint="default" w:ascii="Symbol" w:hAnsi="Symbol"/>
      </w:rPr>
    </w:lvl>
    <w:lvl w:ilvl="1" w:tplc="4DBC8DF2">
      <w:start w:val="1"/>
      <w:numFmt w:val="bullet"/>
      <w:lvlText w:val="o"/>
      <w:lvlJc w:val="left"/>
      <w:pPr>
        <w:ind w:left="2160" w:hanging="360"/>
      </w:pPr>
      <w:rPr>
        <w:rFonts w:hint="default" w:ascii="Courier New" w:hAnsi="Courier New"/>
      </w:rPr>
    </w:lvl>
    <w:lvl w:ilvl="2" w:tplc="F6BE8BAA">
      <w:start w:val="1"/>
      <w:numFmt w:val="bullet"/>
      <w:lvlText w:val=""/>
      <w:lvlJc w:val="left"/>
      <w:pPr>
        <w:ind w:left="2880" w:hanging="360"/>
      </w:pPr>
      <w:rPr>
        <w:rFonts w:hint="default" w:ascii="Wingdings" w:hAnsi="Wingdings"/>
      </w:rPr>
    </w:lvl>
    <w:lvl w:ilvl="3" w:tplc="A0FEE112">
      <w:start w:val="1"/>
      <w:numFmt w:val="bullet"/>
      <w:lvlText w:val=""/>
      <w:lvlJc w:val="left"/>
      <w:pPr>
        <w:ind w:left="3600" w:hanging="360"/>
      </w:pPr>
      <w:rPr>
        <w:rFonts w:hint="default" w:ascii="Symbol" w:hAnsi="Symbol"/>
      </w:rPr>
    </w:lvl>
    <w:lvl w:ilvl="4" w:tplc="2EBE8398">
      <w:start w:val="1"/>
      <w:numFmt w:val="bullet"/>
      <w:lvlText w:val="o"/>
      <w:lvlJc w:val="left"/>
      <w:pPr>
        <w:ind w:left="4320" w:hanging="360"/>
      </w:pPr>
      <w:rPr>
        <w:rFonts w:hint="default" w:ascii="Courier New" w:hAnsi="Courier New"/>
      </w:rPr>
    </w:lvl>
    <w:lvl w:ilvl="5" w:tplc="EF4A8E0A">
      <w:start w:val="1"/>
      <w:numFmt w:val="bullet"/>
      <w:lvlText w:val=""/>
      <w:lvlJc w:val="left"/>
      <w:pPr>
        <w:ind w:left="5040" w:hanging="360"/>
      </w:pPr>
      <w:rPr>
        <w:rFonts w:hint="default" w:ascii="Wingdings" w:hAnsi="Wingdings"/>
      </w:rPr>
    </w:lvl>
    <w:lvl w:ilvl="6" w:tplc="C08AE878">
      <w:start w:val="1"/>
      <w:numFmt w:val="bullet"/>
      <w:lvlText w:val=""/>
      <w:lvlJc w:val="left"/>
      <w:pPr>
        <w:ind w:left="5760" w:hanging="360"/>
      </w:pPr>
      <w:rPr>
        <w:rFonts w:hint="default" w:ascii="Symbol" w:hAnsi="Symbol"/>
      </w:rPr>
    </w:lvl>
    <w:lvl w:ilvl="7" w:tplc="D76C095E">
      <w:start w:val="1"/>
      <w:numFmt w:val="bullet"/>
      <w:lvlText w:val="o"/>
      <w:lvlJc w:val="left"/>
      <w:pPr>
        <w:ind w:left="6480" w:hanging="360"/>
      </w:pPr>
      <w:rPr>
        <w:rFonts w:hint="default" w:ascii="Courier New" w:hAnsi="Courier New"/>
      </w:rPr>
    </w:lvl>
    <w:lvl w:ilvl="8" w:tplc="DF160400">
      <w:start w:val="1"/>
      <w:numFmt w:val="bullet"/>
      <w:lvlText w:val=""/>
      <w:lvlJc w:val="left"/>
      <w:pPr>
        <w:ind w:left="7200" w:hanging="360"/>
      </w:pPr>
      <w:rPr>
        <w:rFonts w:hint="default" w:ascii="Wingdings" w:hAnsi="Wingdings"/>
      </w:rPr>
    </w:lvl>
  </w:abstractNum>
  <w:abstractNum w:abstractNumId="21" w15:restartNumberingAfterBreak="0">
    <w:nsid w:val="21359CA6"/>
    <w:multiLevelType w:val="hybridMultilevel"/>
    <w:tmpl w:val="D67A98A4"/>
    <w:lvl w:ilvl="0" w:tplc="516632D2">
      <w:start w:val="1"/>
      <w:numFmt w:val="decimal"/>
      <w:lvlText w:val="%1."/>
      <w:lvlJc w:val="left"/>
      <w:pPr>
        <w:ind w:left="720" w:hanging="360"/>
      </w:pPr>
    </w:lvl>
    <w:lvl w:ilvl="1" w:tplc="E9087FFE">
      <w:start w:val="1"/>
      <w:numFmt w:val="lowerLetter"/>
      <w:lvlText w:val="%2."/>
      <w:lvlJc w:val="left"/>
      <w:pPr>
        <w:ind w:left="1440" w:hanging="360"/>
      </w:pPr>
    </w:lvl>
    <w:lvl w:ilvl="2" w:tplc="9D7044D2">
      <w:start w:val="1"/>
      <w:numFmt w:val="lowerRoman"/>
      <w:lvlText w:val="%3."/>
      <w:lvlJc w:val="right"/>
      <w:pPr>
        <w:ind w:left="2160" w:hanging="180"/>
      </w:pPr>
    </w:lvl>
    <w:lvl w:ilvl="3" w:tplc="98A204E8">
      <w:start w:val="1"/>
      <w:numFmt w:val="decimal"/>
      <w:lvlText w:val="%4."/>
      <w:lvlJc w:val="left"/>
      <w:pPr>
        <w:ind w:left="2880" w:hanging="360"/>
      </w:pPr>
    </w:lvl>
    <w:lvl w:ilvl="4" w:tplc="931C0E9C">
      <w:start w:val="1"/>
      <w:numFmt w:val="lowerLetter"/>
      <w:lvlText w:val="%5."/>
      <w:lvlJc w:val="left"/>
      <w:pPr>
        <w:ind w:left="3600" w:hanging="360"/>
      </w:pPr>
    </w:lvl>
    <w:lvl w:ilvl="5" w:tplc="C2909FF8">
      <w:start w:val="1"/>
      <w:numFmt w:val="lowerRoman"/>
      <w:lvlText w:val="%6."/>
      <w:lvlJc w:val="right"/>
      <w:pPr>
        <w:ind w:left="4320" w:hanging="180"/>
      </w:pPr>
    </w:lvl>
    <w:lvl w:ilvl="6" w:tplc="79AC4FD2">
      <w:start w:val="1"/>
      <w:numFmt w:val="decimal"/>
      <w:lvlText w:val="%7."/>
      <w:lvlJc w:val="left"/>
      <w:pPr>
        <w:ind w:left="5040" w:hanging="360"/>
      </w:pPr>
    </w:lvl>
    <w:lvl w:ilvl="7" w:tplc="8D904980">
      <w:start w:val="1"/>
      <w:numFmt w:val="lowerLetter"/>
      <w:lvlText w:val="%8."/>
      <w:lvlJc w:val="left"/>
      <w:pPr>
        <w:ind w:left="5760" w:hanging="360"/>
      </w:pPr>
    </w:lvl>
    <w:lvl w:ilvl="8" w:tplc="409290DC">
      <w:start w:val="1"/>
      <w:numFmt w:val="lowerRoman"/>
      <w:lvlText w:val="%9."/>
      <w:lvlJc w:val="right"/>
      <w:pPr>
        <w:ind w:left="6480" w:hanging="180"/>
      </w:pPr>
    </w:lvl>
  </w:abstractNum>
  <w:abstractNum w:abstractNumId="22" w15:restartNumberingAfterBreak="0">
    <w:nsid w:val="21BBB39C"/>
    <w:multiLevelType w:val="hybridMultilevel"/>
    <w:tmpl w:val="FFFFFFFF"/>
    <w:lvl w:ilvl="0" w:tplc="A7F859C8">
      <w:start w:val="1"/>
      <w:numFmt w:val="bullet"/>
      <w:lvlText w:val=""/>
      <w:lvlJc w:val="left"/>
      <w:pPr>
        <w:ind w:left="720" w:hanging="360"/>
      </w:pPr>
      <w:rPr>
        <w:rFonts w:hint="default" w:ascii="Symbol" w:hAnsi="Symbol"/>
      </w:rPr>
    </w:lvl>
    <w:lvl w:ilvl="1" w:tplc="E1F2C390">
      <w:start w:val="1"/>
      <w:numFmt w:val="bullet"/>
      <w:lvlText w:val="o"/>
      <w:lvlJc w:val="left"/>
      <w:pPr>
        <w:ind w:left="1440" w:hanging="360"/>
      </w:pPr>
      <w:rPr>
        <w:rFonts w:hint="default" w:ascii="Courier New" w:hAnsi="Courier New"/>
      </w:rPr>
    </w:lvl>
    <w:lvl w:ilvl="2" w:tplc="F5EADC42">
      <w:start w:val="1"/>
      <w:numFmt w:val="bullet"/>
      <w:lvlText w:val=""/>
      <w:lvlJc w:val="left"/>
      <w:pPr>
        <w:ind w:left="2160" w:hanging="360"/>
      </w:pPr>
      <w:rPr>
        <w:rFonts w:hint="default" w:ascii="Wingdings" w:hAnsi="Wingdings"/>
      </w:rPr>
    </w:lvl>
    <w:lvl w:ilvl="3" w:tplc="4C42E4E8">
      <w:start w:val="1"/>
      <w:numFmt w:val="bullet"/>
      <w:lvlText w:val=""/>
      <w:lvlJc w:val="left"/>
      <w:pPr>
        <w:ind w:left="2880" w:hanging="360"/>
      </w:pPr>
      <w:rPr>
        <w:rFonts w:hint="default" w:ascii="Symbol" w:hAnsi="Symbol"/>
      </w:rPr>
    </w:lvl>
    <w:lvl w:ilvl="4" w:tplc="3D24EAF2">
      <w:start w:val="1"/>
      <w:numFmt w:val="bullet"/>
      <w:lvlText w:val="o"/>
      <w:lvlJc w:val="left"/>
      <w:pPr>
        <w:ind w:left="3600" w:hanging="360"/>
      </w:pPr>
      <w:rPr>
        <w:rFonts w:hint="default" w:ascii="Courier New" w:hAnsi="Courier New"/>
      </w:rPr>
    </w:lvl>
    <w:lvl w:ilvl="5" w:tplc="C36A455E">
      <w:start w:val="1"/>
      <w:numFmt w:val="bullet"/>
      <w:lvlText w:val=""/>
      <w:lvlJc w:val="left"/>
      <w:pPr>
        <w:ind w:left="4320" w:hanging="360"/>
      </w:pPr>
      <w:rPr>
        <w:rFonts w:hint="default" w:ascii="Wingdings" w:hAnsi="Wingdings"/>
      </w:rPr>
    </w:lvl>
    <w:lvl w:ilvl="6" w:tplc="A53677C0">
      <w:start w:val="1"/>
      <w:numFmt w:val="bullet"/>
      <w:lvlText w:val=""/>
      <w:lvlJc w:val="left"/>
      <w:pPr>
        <w:ind w:left="5040" w:hanging="360"/>
      </w:pPr>
      <w:rPr>
        <w:rFonts w:hint="default" w:ascii="Symbol" w:hAnsi="Symbol"/>
      </w:rPr>
    </w:lvl>
    <w:lvl w:ilvl="7" w:tplc="752477EA">
      <w:start w:val="1"/>
      <w:numFmt w:val="bullet"/>
      <w:lvlText w:val="o"/>
      <w:lvlJc w:val="left"/>
      <w:pPr>
        <w:ind w:left="5760" w:hanging="360"/>
      </w:pPr>
      <w:rPr>
        <w:rFonts w:hint="default" w:ascii="Courier New" w:hAnsi="Courier New"/>
      </w:rPr>
    </w:lvl>
    <w:lvl w:ilvl="8" w:tplc="AD5665AC">
      <w:start w:val="1"/>
      <w:numFmt w:val="bullet"/>
      <w:lvlText w:val=""/>
      <w:lvlJc w:val="left"/>
      <w:pPr>
        <w:ind w:left="6480" w:hanging="360"/>
      </w:pPr>
      <w:rPr>
        <w:rFonts w:hint="default" w:ascii="Wingdings" w:hAnsi="Wingdings"/>
      </w:rPr>
    </w:lvl>
  </w:abstractNum>
  <w:abstractNum w:abstractNumId="23" w15:restartNumberingAfterBreak="0">
    <w:nsid w:val="236334C8"/>
    <w:multiLevelType w:val="multilevel"/>
    <w:tmpl w:val="20B2BC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2544F2F4"/>
    <w:multiLevelType w:val="hybridMultilevel"/>
    <w:tmpl w:val="3CF86E1C"/>
    <w:lvl w:ilvl="0" w:tplc="8AB265E4">
      <w:start w:val="1"/>
      <w:numFmt w:val="bullet"/>
      <w:lvlText w:val="-"/>
      <w:lvlJc w:val="left"/>
      <w:pPr>
        <w:ind w:left="1800" w:hanging="360"/>
      </w:pPr>
      <w:rPr>
        <w:rFonts w:hint="default" w:ascii="Aptos" w:hAnsi="Aptos"/>
      </w:rPr>
    </w:lvl>
    <w:lvl w:ilvl="1" w:tplc="320A27FA">
      <w:start w:val="1"/>
      <w:numFmt w:val="bullet"/>
      <w:lvlText w:val="o"/>
      <w:lvlJc w:val="left"/>
      <w:pPr>
        <w:ind w:left="2520" w:hanging="360"/>
      </w:pPr>
      <w:rPr>
        <w:rFonts w:hint="default" w:ascii="Courier New" w:hAnsi="Courier New"/>
      </w:rPr>
    </w:lvl>
    <w:lvl w:ilvl="2" w:tplc="1CBC9AC2">
      <w:start w:val="1"/>
      <w:numFmt w:val="bullet"/>
      <w:lvlText w:val=""/>
      <w:lvlJc w:val="left"/>
      <w:pPr>
        <w:ind w:left="3240" w:hanging="360"/>
      </w:pPr>
      <w:rPr>
        <w:rFonts w:hint="default" w:ascii="Wingdings" w:hAnsi="Wingdings"/>
      </w:rPr>
    </w:lvl>
    <w:lvl w:ilvl="3" w:tplc="9BDA7EEE">
      <w:start w:val="1"/>
      <w:numFmt w:val="bullet"/>
      <w:lvlText w:val=""/>
      <w:lvlJc w:val="left"/>
      <w:pPr>
        <w:ind w:left="3960" w:hanging="360"/>
      </w:pPr>
      <w:rPr>
        <w:rFonts w:hint="default" w:ascii="Symbol" w:hAnsi="Symbol"/>
      </w:rPr>
    </w:lvl>
    <w:lvl w:ilvl="4" w:tplc="DE46AD46">
      <w:start w:val="1"/>
      <w:numFmt w:val="bullet"/>
      <w:lvlText w:val="o"/>
      <w:lvlJc w:val="left"/>
      <w:pPr>
        <w:ind w:left="4680" w:hanging="360"/>
      </w:pPr>
      <w:rPr>
        <w:rFonts w:hint="default" w:ascii="Courier New" w:hAnsi="Courier New"/>
      </w:rPr>
    </w:lvl>
    <w:lvl w:ilvl="5" w:tplc="0B9A6A80">
      <w:start w:val="1"/>
      <w:numFmt w:val="bullet"/>
      <w:lvlText w:val=""/>
      <w:lvlJc w:val="left"/>
      <w:pPr>
        <w:ind w:left="5400" w:hanging="360"/>
      </w:pPr>
      <w:rPr>
        <w:rFonts w:hint="default" w:ascii="Wingdings" w:hAnsi="Wingdings"/>
      </w:rPr>
    </w:lvl>
    <w:lvl w:ilvl="6" w:tplc="36E2C312">
      <w:start w:val="1"/>
      <w:numFmt w:val="bullet"/>
      <w:lvlText w:val=""/>
      <w:lvlJc w:val="left"/>
      <w:pPr>
        <w:ind w:left="6120" w:hanging="360"/>
      </w:pPr>
      <w:rPr>
        <w:rFonts w:hint="default" w:ascii="Symbol" w:hAnsi="Symbol"/>
      </w:rPr>
    </w:lvl>
    <w:lvl w:ilvl="7" w:tplc="18480A56">
      <w:start w:val="1"/>
      <w:numFmt w:val="bullet"/>
      <w:lvlText w:val="o"/>
      <w:lvlJc w:val="left"/>
      <w:pPr>
        <w:ind w:left="6840" w:hanging="360"/>
      </w:pPr>
      <w:rPr>
        <w:rFonts w:hint="default" w:ascii="Courier New" w:hAnsi="Courier New"/>
      </w:rPr>
    </w:lvl>
    <w:lvl w:ilvl="8" w:tplc="EB2CBB64">
      <w:start w:val="1"/>
      <w:numFmt w:val="bullet"/>
      <w:lvlText w:val=""/>
      <w:lvlJc w:val="left"/>
      <w:pPr>
        <w:ind w:left="7560" w:hanging="360"/>
      </w:pPr>
      <w:rPr>
        <w:rFonts w:hint="default" w:ascii="Wingdings" w:hAnsi="Wingdings"/>
      </w:rPr>
    </w:lvl>
  </w:abstractNum>
  <w:abstractNum w:abstractNumId="25" w15:restartNumberingAfterBreak="0">
    <w:nsid w:val="271F79AA"/>
    <w:multiLevelType w:val="multilevel"/>
    <w:tmpl w:val="60BA3E4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289088E9"/>
    <w:multiLevelType w:val="hybridMultilevel"/>
    <w:tmpl w:val="FFFFFFFF"/>
    <w:lvl w:ilvl="0" w:tplc="6E6C83F0">
      <w:start w:val="1"/>
      <w:numFmt w:val="bullet"/>
      <w:lvlText w:val=""/>
      <w:lvlJc w:val="left"/>
      <w:pPr>
        <w:ind w:left="720" w:hanging="360"/>
      </w:pPr>
      <w:rPr>
        <w:rFonts w:hint="default" w:ascii="Symbol" w:hAnsi="Symbol"/>
      </w:rPr>
    </w:lvl>
    <w:lvl w:ilvl="1" w:tplc="EFC4F912">
      <w:start w:val="1"/>
      <w:numFmt w:val="bullet"/>
      <w:lvlText w:val="o"/>
      <w:lvlJc w:val="left"/>
      <w:pPr>
        <w:ind w:left="1440" w:hanging="360"/>
      </w:pPr>
      <w:rPr>
        <w:rFonts w:hint="default" w:ascii="Courier New" w:hAnsi="Courier New"/>
      </w:rPr>
    </w:lvl>
    <w:lvl w:ilvl="2" w:tplc="AF84E3C0">
      <w:start w:val="1"/>
      <w:numFmt w:val="bullet"/>
      <w:lvlText w:val=""/>
      <w:lvlJc w:val="left"/>
      <w:pPr>
        <w:ind w:left="2160" w:hanging="360"/>
      </w:pPr>
      <w:rPr>
        <w:rFonts w:hint="default" w:ascii="Wingdings" w:hAnsi="Wingdings"/>
      </w:rPr>
    </w:lvl>
    <w:lvl w:ilvl="3" w:tplc="FE9C6782">
      <w:start w:val="1"/>
      <w:numFmt w:val="bullet"/>
      <w:lvlText w:val=""/>
      <w:lvlJc w:val="left"/>
      <w:pPr>
        <w:ind w:left="2880" w:hanging="360"/>
      </w:pPr>
      <w:rPr>
        <w:rFonts w:hint="default" w:ascii="Symbol" w:hAnsi="Symbol"/>
      </w:rPr>
    </w:lvl>
    <w:lvl w:ilvl="4" w:tplc="58BA364C">
      <w:start w:val="1"/>
      <w:numFmt w:val="bullet"/>
      <w:lvlText w:val="o"/>
      <w:lvlJc w:val="left"/>
      <w:pPr>
        <w:ind w:left="3600" w:hanging="360"/>
      </w:pPr>
      <w:rPr>
        <w:rFonts w:hint="default" w:ascii="Courier New" w:hAnsi="Courier New"/>
      </w:rPr>
    </w:lvl>
    <w:lvl w:ilvl="5" w:tplc="86A873CE">
      <w:start w:val="1"/>
      <w:numFmt w:val="bullet"/>
      <w:lvlText w:val=""/>
      <w:lvlJc w:val="left"/>
      <w:pPr>
        <w:ind w:left="4320" w:hanging="360"/>
      </w:pPr>
      <w:rPr>
        <w:rFonts w:hint="default" w:ascii="Wingdings" w:hAnsi="Wingdings"/>
      </w:rPr>
    </w:lvl>
    <w:lvl w:ilvl="6" w:tplc="259EA1F0">
      <w:start w:val="1"/>
      <w:numFmt w:val="bullet"/>
      <w:lvlText w:val=""/>
      <w:lvlJc w:val="left"/>
      <w:pPr>
        <w:ind w:left="5040" w:hanging="360"/>
      </w:pPr>
      <w:rPr>
        <w:rFonts w:hint="default" w:ascii="Symbol" w:hAnsi="Symbol"/>
      </w:rPr>
    </w:lvl>
    <w:lvl w:ilvl="7" w:tplc="1E0C3A68">
      <w:start w:val="1"/>
      <w:numFmt w:val="bullet"/>
      <w:lvlText w:val="o"/>
      <w:lvlJc w:val="left"/>
      <w:pPr>
        <w:ind w:left="5760" w:hanging="360"/>
      </w:pPr>
      <w:rPr>
        <w:rFonts w:hint="default" w:ascii="Courier New" w:hAnsi="Courier New"/>
      </w:rPr>
    </w:lvl>
    <w:lvl w:ilvl="8" w:tplc="26841042">
      <w:start w:val="1"/>
      <w:numFmt w:val="bullet"/>
      <w:lvlText w:val=""/>
      <w:lvlJc w:val="left"/>
      <w:pPr>
        <w:ind w:left="6480" w:hanging="360"/>
      </w:pPr>
      <w:rPr>
        <w:rFonts w:hint="default" w:ascii="Wingdings" w:hAnsi="Wingdings"/>
      </w:rPr>
    </w:lvl>
  </w:abstractNum>
  <w:abstractNum w:abstractNumId="27" w15:restartNumberingAfterBreak="0">
    <w:nsid w:val="2DD3F1E2"/>
    <w:multiLevelType w:val="hybridMultilevel"/>
    <w:tmpl w:val="3BCA0F7C"/>
    <w:lvl w:ilvl="0" w:tplc="806C2356">
      <w:start w:val="1"/>
      <w:numFmt w:val="bullet"/>
      <w:lvlText w:val=""/>
      <w:lvlJc w:val="left"/>
      <w:pPr>
        <w:ind w:left="720" w:hanging="360"/>
      </w:pPr>
      <w:rPr>
        <w:rFonts w:hint="default" w:ascii="Symbol" w:hAnsi="Symbol"/>
      </w:rPr>
    </w:lvl>
    <w:lvl w:ilvl="1" w:tplc="E196DED4">
      <w:start w:val="1"/>
      <w:numFmt w:val="bullet"/>
      <w:lvlText w:val="o"/>
      <w:lvlJc w:val="left"/>
      <w:pPr>
        <w:ind w:left="1440" w:hanging="360"/>
      </w:pPr>
      <w:rPr>
        <w:rFonts w:hint="default" w:ascii="Courier New" w:hAnsi="Courier New"/>
      </w:rPr>
    </w:lvl>
    <w:lvl w:ilvl="2" w:tplc="FAC8755C">
      <w:start w:val="1"/>
      <w:numFmt w:val="bullet"/>
      <w:lvlText w:val=""/>
      <w:lvlJc w:val="left"/>
      <w:pPr>
        <w:ind w:left="2160" w:hanging="360"/>
      </w:pPr>
      <w:rPr>
        <w:rFonts w:hint="default" w:ascii="Wingdings" w:hAnsi="Wingdings"/>
      </w:rPr>
    </w:lvl>
    <w:lvl w:ilvl="3" w:tplc="B96E4ED8">
      <w:start w:val="1"/>
      <w:numFmt w:val="bullet"/>
      <w:lvlText w:val=""/>
      <w:lvlJc w:val="left"/>
      <w:pPr>
        <w:ind w:left="2880" w:hanging="360"/>
      </w:pPr>
      <w:rPr>
        <w:rFonts w:hint="default" w:ascii="Symbol" w:hAnsi="Symbol"/>
      </w:rPr>
    </w:lvl>
    <w:lvl w:ilvl="4" w:tplc="4120F866">
      <w:start w:val="1"/>
      <w:numFmt w:val="bullet"/>
      <w:lvlText w:val="o"/>
      <w:lvlJc w:val="left"/>
      <w:pPr>
        <w:ind w:left="3600" w:hanging="360"/>
      </w:pPr>
      <w:rPr>
        <w:rFonts w:hint="default" w:ascii="Courier New" w:hAnsi="Courier New"/>
      </w:rPr>
    </w:lvl>
    <w:lvl w:ilvl="5" w:tplc="E734490A">
      <w:start w:val="1"/>
      <w:numFmt w:val="bullet"/>
      <w:lvlText w:val=""/>
      <w:lvlJc w:val="left"/>
      <w:pPr>
        <w:ind w:left="4320" w:hanging="360"/>
      </w:pPr>
      <w:rPr>
        <w:rFonts w:hint="default" w:ascii="Wingdings" w:hAnsi="Wingdings"/>
      </w:rPr>
    </w:lvl>
    <w:lvl w:ilvl="6" w:tplc="5EF0AEEC">
      <w:start w:val="1"/>
      <w:numFmt w:val="bullet"/>
      <w:lvlText w:val=""/>
      <w:lvlJc w:val="left"/>
      <w:pPr>
        <w:ind w:left="5040" w:hanging="360"/>
      </w:pPr>
      <w:rPr>
        <w:rFonts w:hint="default" w:ascii="Symbol" w:hAnsi="Symbol"/>
      </w:rPr>
    </w:lvl>
    <w:lvl w:ilvl="7" w:tplc="06622142">
      <w:start w:val="1"/>
      <w:numFmt w:val="bullet"/>
      <w:lvlText w:val="o"/>
      <w:lvlJc w:val="left"/>
      <w:pPr>
        <w:ind w:left="5760" w:hanging="360"/>
      </w:pPr>
      <w:rPr>
        <w:rFonts w:hint="default" w:ascii="Courier New" w:hAnsi="Courier New"/>
      </w:rPr>
    </w:lvl>
    <w:lvl w:ilvl="8" w:tplc="6B04FB16">
      <w:start w:val="1"/>
      <w:numFmt w:val="bullet"/>
      <w:lvlText w:val=""/>
      <w:lvlJc w:val="left"/>
      <w:pPr>
        <w:ind w:left="6480" w:hanging="360"/>
      </w:pPr>
      <w:rPr>
        <w:rFonts w:hint="default" w:ascii="Wingdings" w:hAnsi="Wingdings"/>
      </w:rPr>
    </w:lvl>
  </w:abstractNum>
  <w:abstractNum w:abstractNumId="28" w15:restartNumberingAfterBreak="0">
    <w:nsid w:val="302659C3"/>
    <w:multiLevelType w:val="hybridMultilevel"/>
    <w:tmpl w:val="FFFFFFFF"/>
    <w:lvl w:ilvl="0" w:tplc="BC163D4C">
      <w:start w:val="1"/>
      <w:numFmt w:val="bullet"/>
      <w:lvlText w:val=""/>
      <w:lvlJc w:val="left"/>
      <w:pPr>
        <w:ind w:left="720" w:hanging="360"/>
      </w:pPr>
      <w:rPr>
        <w:rFonts w:hint="default" w:ascii="Symbol" w:hAnsi="Symbol"/>
      </w:rPr>
    </w:lvl>
    <w:lvl w:ilvl="1" w:tplc="FD5E89B6">
      <w:start w:val="1"/>
      <w:numFmt w:val="bullet"/>
      <w:lvlText w:val="o"/>
      <w:lvlJc w:val="left"/>
      <w:pPr>
        <w:ind w:left="1440" w:hanging="360"/>
      </w:pPr>
      <w:rPr>
        <w:rFonts w:hint="default" w:ascii="Courier New" w:hAnsi="Courier New"/>
      </w:rPr>
    </w:lvl>
    <w:lvl w:ilvl="2" w:tplc="7626175C">
      <w:start w:val="1"/>
      <w:numFmt w:val="bullet"/>
      <w:lvlText w:val=""/>
      <w:lvlJc w:val="left"/>
      <w:pPr>
        <w:ind w:left="2160" w:hanging="360"/>
      </w:pPr>
      <w:rPr>
        <w:rFonts w:hint="default" w:ascii="Wingdings" w:hAnsi="Wingdings"/>
      </w:rPr>
    </w:lvl>
    <w:lvl w:ilvl="3" w:tplc="8D5221D4">
      <w:start w:val="1"/>
      <w:numFmt w:val="bullet"/>
      <w:lvlText w:val=""/>
      <w:lvlJc w:val="left"/>
      <w:pPr>
        <w:ind w:left="2880" w:hanging="360"/>
      </w:pPr>
      <w:rPr>
        <w:rFonts w:hint="default" w:ascii="Symbol" w:hAnsi="Symbol"/>
      </w:rPr>
    </w:lvl>
    <w:lvl w:ilvl="4" w:tplc="4B045F66">
      <w:start w:val="1"/>
      <w:numFmt w:val="bullet"/>
      <w:lvlText w:val="o"/>
      <w:lvlJc w:val="left"/>
      <w:pPr>
        <w:ind w:left="3600" w:hanging="360"/>
      </w:pPr>
      <w:rPr>
        <w:rFonts w:hint="default" w:ascii="Courier New" w:hAnsi="Courier New"/>
      </w:rPr>
    </w:lvl>
    <w:lvl w:ilvl="5" w:tplc="62A820FE">
      <w:start w:val="1"/>
      <w:numFmt w:val="bullet"/>
      <w:lvlText w:val=""/>
      <w:lvlJc w:val="left"/>
      <w:pPr>
        <w:ind w:left="4320" w:hanging="360"/>
      </w:pPr>
      <w:rPr>
        <w:rFonts w:hint="default" w:ascii="Wingdings" w:hAnsi="Wingdings"/>
      </w:rPr>
    </w:lvl>
    <w:lvl w:ilvl="6" w:tplc="37D8CFC0">
      <w:start w:val="1"/>
      <w:numFmt w:val="bullet"/>
      <w:lvlText w:val=""/>
      <w:lvlJc w:val="left"/>
      <w:pPr>
        <w:ind w:left="5040" w:hanging="360"/>
      </w:pPr>
      <w:rPr>
        <w:rFonts w:hint="default" w:ascii="Symbol" w:hAnsi="Symbol"/>
      </w:rPr>
    </w:lvl>
    <w:lvl w:ilvl="7" w:tplc="7ACA1884">
      <w:start w:val="1"/>
      <w:numFmt w:val="bullet"/>
      <w:lvlText w:val="o"/>
      <w:lvlJc w:val="left"/>
      <w:pPr>
        <w:ind w:left="5760" w:hanging="360"/>
      </w:pPr>
      <w:rPr>
        <w:rFonts w:hint="default" w:ascii="Courier New" w:hAnsi="Courier New"/>
      </w:rPr>
    </w:lvl>
    <w:lvl w:ilvl="8" w:tplc="DC7290E6">
      <w:start w:val="1"/>
      <w:numFmt w:val="bullet"/>
      <w:lvlText w:val=""/>
      <w:lvlJc w:val="left"/>
      <w:pPr>
        <w:ind w:left="6480" w:hanging="360"/>
      </w:pPr>
      <w:rPr>
        <w:rFonts w:hint="default" w:ascii="Wingdings" w:hAnsi="Wingdings"/>
      </w:rPr>
    </w:lvl>
  </w:abstractNum>
  <w:abstractNum w:abstractNumId="29" w15:restartNumberingAfterBreak="0">
    <w:nsid w:val="303B0CF1"/>
    <w:multiLevelType w:val="hybridMultilevel"/>
    <w:tmpl w:val="476A10E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334ABD33"/>
    <w:multiLevelType w:val="hybridMultilevel"/>
    <w:tmpl w:val="4572A394"/>
    <w:lvl w:ilvl="0" w:tplc="FF76F6EE">
      <w:start w:val="1"/>
      <w:numFmt w:val="bullet"/>
      <w:lvlText w:val=""/>
      <w:lvlJc w:val="left"/>
      <w:pPr>
        <w:ind w:left="720" w:hanging="360"/>
      </w:pPr>
      <w:rPr>
        <w:rFonts w:hint="default" w:ascii="Symbol" w:hAnsi="Symbol"/>
      </w:rPr>
    </w:lvl>
    <w:lvl w:ilvl="1" w:tplc="B776B2F8">
      <w:start w:val="1"/>
      <w:numFmt w:val="bullet"/>
      <w:lvlText w:val="o"/>
      <w:lvlJc w:val="left"/>
      <w:pPr>
        <w:ind w:left="1440" w:hanging="360"/>
      </w:pPr>
      <w:rPr>
        <w:rFonts w:hint="default" w:ascii="Courier New" w:hAnsi="Courier New"/>
      </w:rPr>
    </w:lvl>
    <w:lvl w:ilvl="2" w:tplc="547EBFB6">
      <w:start w:val="1"/>
      <w:numFmt w:val="bullet"/>
      <w:lvlText w:val=""/>
      <w:lvlJc w:val="left"/>
      <w:pPr>
        <w:ind w:left="2160" w:hanging="360"/>
      </w:pPr>
      <w:rPr>
        <w:rFonts w:hint="default" w:ascii="Wingdings" w:hAnsi="Wingdings"/>
      </w:rPr>
    </w:lvl>
    <w:lvl w:ilvl="3" w:tplc="62E09BD4">
      <w:start w:val="1"/>
      <w:numFmt w:val="bullet"/>
      <w:lvlText w:val=""/>
      <w:lvlJc w:val="left"/>
      <w:pPr>
        <w:ind w:left="2880" w:hanging="360"/>
      </w:pPr>
      <w:rPr>
        <w:rFonts w:hint="default" w:ascii="Symbol" w:hAnsi="Symbol"/>
      </w:rPr>
    </w:lvl>
    <w:lvl w:ilvl="4" w:tplc="7FFA1834">
      <w:start w:val="1"/>
      <w:numFmt w:val="bullet"/>
      <w:lvlText w:val="o"/>
      <w:lvlJc w:val="left"/>
      <w:pPr>
        <w:ind w:left="3600" w:hanging="360"/>
      </w:pPr>
      <w:rPr>
        <w:rFonts w:hint="default" w:ascii="Courier New" w:hAnsi="Courier New"/>
      </w:rPr>
    </w:lvl>
    <w:lvl w:ilvl="5" w:tplc="E706741C">
      <w:start w:val="1"/>
      <w:numFmt w:val="bullet"/>
      <w:lvlText w:val=""/>
      <w:lvlJc w:val="left"/>
      <w:pPr>
        <w:ind w:left="4320" w:hanging="360"/>
      </w:pPr>
      <w:rPr>
        <w:rFonts w:hint="default" w:ascii="Wingdings" w:hAnsi="Wingdings"/>
      </w:rPr>
    </w:lvl>
    <w:lvl w:ilvl="6" w:tplc="D7160202">
      <w:start w:val="1"/>
      <w:numFmt w:val="bullet"/>
      <w:lvlText w:val=""/>
      <w:lvlJc w:val="left"/>
      <w:pPr>
        <w:ind w:left="5040" w:hanging="360"/>
      </w:pPr>
      <w:rPr>
        <w:rFonts w:hint="default" w:ascii="Symbol" w:hAnsi="Symbol"/>
      </w:rPr>
    </w:lvl>
    <w:lvl w:ilvl="7" w:tplc="4D0EA39E">
      <w:start w:val="1"/>
      <w:numFmt w:val="bullet"/>
      <w:lvlText w:val="o"/>
      <w:lvlJc w:val="left"/>
      <w:pPr>
        <w:ind w:left="5760" w:hanging="360"/>
      </w:pPr>
      <w:rPr>
        <w:rFonts w:hint="default" w:ascii="Courier New" w:hAnsi="Courier New"/>
      </w:rPr>
    </w:lvl>
    <w:lvl w:ilvl="8" w:tplc="73C6185E">
      <w:start w:val="1"/>
      <w:numFmt w:val="bullet"/>
      <w:lvlText w:val=""/>
      <w:lvlJc w:val="left"/>
      <w:pPr>
        <w:ind w:left="6480" w:hanging="360"/>
      </w:pPr>
      <w:rPr>
        <w:rFonts w:hint="default" w:ascii="Wingdings" w:hAnsi="Wingdings"/>
      </w:rPr>
    </w:lvl>
  </w:abstractNum>
  <w:abstractNum w:abstractNumId="31" w15:restartNumberingAfterBreak="0">
    <w:nsid w:val="346CABF6"/>
    <w:multiLevelType w:val="hybridMultilevel"/>
    <w:tmpl w:val="3B940E7A"/>
    <w:lvl w:ilvl="0" w:tplc="99B0A008">
      <w:start w:val="1"/>
      <w:numFmt w:val="bullet"/>
      <w:lvlText w:val="-"/>
      <w:lvlJc w:val="left"/>
      <w:pPr>
        <w:ind w:left="1800" w:hanging="360"/>
      </w:pPr>
      <w:rPr>
        <w:rFonts w:hint="default" w:ascii="Aptos" w:hAnsi="Aptos"/>
      </w:rPr>
    </w:lvl>
    <w:lvl w:ilvl="1" w:tplc="E202E626">
      <w:start w:val="1"/>
      <w:numFmt w:val="bullet"/>
      <w:lvlText w:val="o"/>
      <w:lvlJc w:val="left"/>
      <w:pPr>
        <w:ind w:left="2520" w:hanging="360"/>
      </w:pPr>
      <w:rPr>
        <w:rFonts w:hint="default" w:ascii="Courier New" w:hAnsi="Courier New"/>
      </w:rPr>
    </w:lvl>
    <w:lvl w:ilvl="2" w:tplc="F6629A84">
      <w:start w:val="1"/>
      <w:numFmt w:val="bullet"/>
      <w:lvlText w:val=""/>
      <w:lvlJc w:val="left"/>
      <w:pPr>
        <w:ind w:left="3240" w:hanging="360"/>
      </w:pPr>
      <w:rPr>
        <w:rFonts w:hint="default" w:ascii="Wingdings" w:hAnsi="Wingdings"/>
      </w:rPr>
    </w:lvl>
    <w:lvl w:ilvl="3" w:tplc="233E6D74">
      <w:start w:val="1"/>
      <w:numFmt w:val="bullet"/>
      <w:lvlText w:val=""/>
      <w:lvlJc w:val="left"/>
      <w:pPr>
        <w:ind w:left="3960" w:hanging="360"/>
      </w:pPr>
      <w:rPr>
        <w:rFonts w:hint="default" w:ascii="Symbol" w:hAnsi="Symbol"/>
      </w:rPr>
    </w:lvl>
    <w:lvl w:ilvl="4" w:tplc="6574928C">
      <w:start w:val="1"/>
      <w:numFmt w:val="bullet"/>
      <w:lvlText w:val="o"/>
      <w:lvlJc w:val="left"/>
      <w:pPr>
        <w:ind w:left="4680" w:hanging="360"/>
      </w:pPr>
      <w:rPr>
        <w:rFonts w:hint="default" w:ascii="Courier New" w:hAnsi="Courier New"/>
      </w:rPr>
    </w:lvl>
    <w:lvl w:ilvl="5" w:tplc="7F021488">
      <w:start w:val="1"/>
      <w:numFmt w:val="bullet"/>
      <w:lvlText w:val=""/>
      <w:lvlJc w:val="left"/>
      <w:pPr>
        <w:ind w:left="5400" w:hanging="360"/>
      </w:pPr>
      <w:rPr>
        <w:rFonts w:hint="default" w:ascii="Wingdings" w:hAnsi="Wingdings"/>
      </w:rPr>
    </w:lvl>
    <w:lvl w:ilvl="6" w:tplc="EB1AC9D2">
      <w:start w:val="1"/>
      <w:numFmt w:val="bullet"/>
      <w:lvlText w:val=""/>
      <w:lvlJc w:val="left"/>
      <w:pPr>
        <w:ind w:left="6120" w:hanging="360"/>
      </w:pPr>
      <w:rPr>
        <w:rFonts w:hint="default" w:ascii="Symbol" w:hAnsi="Symbol"/>
      </w:rPr>
    </w:lvl>
    <w:lvl w:ilvl="7" w:tplc="FF8E7512">
      <w:start w:val="1"/>
      <w:numFmt w:val="bullet"/>
      <w:lvlText w:val="o"/>
      <w:lvlJc w:val="left"/>
      <w:pPr>
        <w:ind w:left="6840" w:hanging="360"/>
      </w:pPr>
      <w:rPr>
        <w:rFonts w:hint="default" w:ascii="Courier New" w:hAnsi="Courier New"/>
      </w:rPr>
    </w:lvl>
    <w:lvl w:ilvl="8" w:tplc="B54CAC1C">
      <w:start w:val="1"/>
      <w:numFmt w:val="bullet"/>
      <w:lvlText w:val=""/>
      <w:lvlJc w:val="left"/>
      <w:pPr>
        <w:ind w:left="7560" w:hanging="360"/>
      </w:pPr>
      <w:rPr>
        <w:rFonts w:hint="default" w:ascii="Wingdings" w:hAnsi="Wingdings"/>
      </w:rPr>
    </w:lvl>
  </w:abstractNum>
  <w:abstractNum w:abstractNumId="32" w15:restartNumberingAfterBreak="0">
    <w:nsid w:val="409137FF"/>
    <w:multiLevelType w:val="hybridMultilevel"/>
    <w:tmpl w:val="04EE9434"/>
    <w:lvl w:ilvl="0" w:tplc="26F880BC">
      <w:start w:val="1"/>
      <w:numFmt w:val="bullet"/>
      <w:lvlText w:val="-"/>
      <w:lvlJc w:val="left"/>
      <w:pPr>
        <w:ind w:left="1800" w:hanging="360"/>
      </w:pPr>
      <w:rPr>
        <w:rFonts w:hint="default" w:ascii="Aptos" w:hAnsi="Aptos"/>
      </w:rPr>
    </w:lvl>
    <w:lvl w:ilvl="1" w:tplc="26922D28">
      <w:start w:val="1"/>
      <w:numFmt w:val="bullet"/>
      <w:lvlText w:val="o"/>
      <w:lvlJc w:val="left"/>
      <w:pPr>
        <w:ind w:left="2520" w:hanging="360"/>
      </w:pPr>
      <w:rPr>
        <w:rFonts w:hint="default" w:ascii="Courier New" w:hAnsi="Courier New"/>
      </w:rPr>
    </w:lvl>
    <w:lvl w:ilvl="2" w:tplc="BA54B57E">
      <w:start w:val="1"/>
      <w:numFmt w:val="bullet"/>
      <w:lvlText w:val=""/>
      <w:lvlJc w:val="left"/>
      <w:pPr>
        <w:ind w:left="3240" w:hanging="360"/>
      </w:pPr>
      <w:rPr>
        <w:rFonts w:hint="default" w:ascii="Wingdings" w:hAnsi="Wingdings"/>
      </w:rPr>
    </w:lvl>
    <w:lvl w:ilvl="3" w:tplc="54B660D0">
      <w:start w:val="1"/>
      <w:numFmt w:val="bullet"/>
      <w:lvlText w:val=""/>
      <w:lvlJc w:val="left"/>
      <w:pPr>
        <w:ind w:left="3960" w:hanging="360"/>
      </w:pPr>
      <w:rPr>
        <w:rFonts w:hint="default" w:ascii="Symbol" w:hAnsi="Symbol"/>
      </w:rPr>
    </w:lvl>
    <w:lvl w:ilvl="4" w:tplc="800A95E6">
      <w:start w:val="1"/>
      <w:numFmt w:val="bullet"/>
      <w:lvlText w:val="o"/>
      <w:lvlJc w:val="left"/>
      <w:pPr>
        <w:ind w:left="4680" w:hanging="360"/>
      </w:pPr>
      <w:rPr>
        <w:rFonts w:hint="default" w:ascii="Courier New" w:hAnsi="Courier New"/>
      </w:rPr>
    </w:lvl>
    <w:lvl w:ilvl="5" w:tplc="19AE9014">
      <w:start w:val="1"/>
      <w:numFmt w:val="bullet"/>
      <w:lvlText w:val=""/>
      <w:lvlJc w:val="left"/>
      <w:pPr>
        <w:ind w:left="5400" w:hanging="360"/>
      </w:pPr>
      <w:rPr>
        <w:rFonts w:hint="default" w:ascii="Wingdings" w:hAnsi="Wingdings"/>
      </w:rPr>
    </w:lvl>
    <w:lvl w:ilvl="6" w:tplc="EFA2B9FA">
      <w:start w:val="1"/>
      <w:numFmt w:val="bullet"/>
      <w:lvlText w:val=""/>
      <w:lvlJc w:val="left"/>
      <w:pPr>
        <w:ind w:left="6120" w:hanging="360"/>
      </w:pPr>
      <w:rPr>
        <w:rFonts w:hint="default" w:ascii="Symbol" w:hAnsi="Symbol"/>
      </w:rPr>
    </w:lvl>
    <w:lvl w:ilvl="7" w:tplc="5DC6EBD2">
      <w:start w:val="1"/>
      <w:numFmt w:val="bullet"/>
      <w:lvlText w:val="o"/>
      <w:lvlJc w:val="left"/>
      <w:pPr>
        <w:ind w:left="6840" w:hanging="360"/>
      </w:pPr>
      <w:rPr>
        <w:rFonts w:hint="default" w:ascii="Courier New" w:hAnsi="Courier New"/>
      </w:rPr>
    </w:lvl>
    <w:lvl w:ilvl="8" w:tplc="5664B6BC">
      <w:start w:val="1"/>
      <w:numFmt w:val="bullet"/>
      <w:lvlText w:val=""/>
      <w:lvlJc w:val="left"/>
      <w:pPr>
        <w:ind w:left="7560" w:hanging="360"/>
      </w:pPr>
      <w:rPr>
        <w:rFonts w:hint="default" w:ascii="Wingdings" w:hAnsi="Wingdings"/>
      </w:rPr>
    </w:lvl>
  </w:abstractNum>
  <w:abstractNum w:abstractNumId="33" w15:restartNumberingAfterBreak="0">
    <w:nsid w:val="4137B4DD"/>
    <w:multiLevelType w:val="hybridMultilevel"/>
    <w:tmpl w:val="45100812"/>
    <w:lvl w:ilvl="0" w:tplc="D8F0F2FC">
      <w:start w:val="1"/>
      <w:numFmt w:val="bullet"/>
      <w:lvlText w:val=""/>
      <w:lvlJc w:val="left"/>
      <w:pPr>
        <w:ind w:left="720" w:hanging="360"/>
      </w:pPr>
      <w:rPr>
        <w:rFonts w:hint="default" w:ascii="Symbol" w:hAnsi="Symbol"/>
      </w:rPr>
    </w:lvl>
    <w:lvl w:ilvl="1" w:tplc="2F0EB9E6">
      <w:start w:val="1"/>
      <w:numFmt w:val="bullet"/>
      <w:lvlText w:val="o"/>
      <w:lvlJc w:val="left"/>
      <w:pPr>
        <w:ind w:left="1440" w:hanging="360"/>
      </w:pPr>
      <w:rPr>
        <w:rFonts w:hint="default" w:ascii="Courier New" w:hAnsi="Courier New"/>
      </w:rPr>
    </w:lvl>
    <w:lvl w:ilvl="2" w:tplc="35C29C4C">
      <w:start w:val="1"/>
      <w:numFmt w:val="bullet"/>
      <w:lvlText w:val=""/>
      <w:lvlJc w:val="left"/>
      <w:pPr>
        <w:ind w:left="2160" w:hanging="360"/>
      </w:pPr>
      <w:rPr>
        <w:rFonts w:hint="default" w:ascii="Wingdings" w:hAnsi="Wingdings"/>
      </w:rPr>
    </w:lvl>
    <w:lvl w:ilvl="3" w:tplc="77EC1B70">
      <w:start w:val="1"/>
      <w:numFmt w:val="bullet"/>
      <w:lvlText w:val=""/>
      <w:lvlJc w:val="left"/>
      <w:pPr>
        <w:ind w:left="2880" w:hanging="360"/>
      </w:pPr>
      <w:rPr>
        <w:rFonts w:hint="default" w:ascii="Symbol" w:hAnsi="Symbol"/>
      </w:rPr>
    </w:lvl>
    <w:lvl w:ilvl="4" w:tplc="F76C7048">
      <w:start w:val="1"/>
      <w:numFmt w:val="bullet"/>
      <w:lvlText w:val="o"/>
      <w:lvlJc w:val="left"/>
      <w:pPr>
        <w:ind w:left="3600" w:hanging="360"/>
      </w:pPr>
      <w:rPr>
        <w:rFonts w:hint="default" w:ascii="Courier New" w:hAnsi="Courier New"/>
      </w:rPr>
    </w:lvl>
    <w:lvl w:ilvl="5" w:tplc="189ECDC6">
      <w:start w:val="1"/>
      <w:numFmt w:val="bullet"/>
      <w:lvlText w:val=""/>
      <w:lvlJc w:val="left"/>
      <w:pPr>
        <w:ind w:left="4320" w:hanging="360"/>
      </w:pPr>
      <w:rPr>
        <w:rFonts w:hint="default" w:ascii="Wingdings" w:hAnsi="Wingdings"/>
      </w:rPr>
    </w:lvl>
    <w:lvl w:ilvl="6" w:tplc="D890BFC4">
      <w:start w:val="1"/>
      <w:numFmt w:val="bullet"/>
      <w:lvlText w:val=""/>
      <w:lvlJc w:val="left"/>
      <w:pPr>
        <w:ind w:left="5040" w:hanging="360"/>
      </w:pPr>
      <w:rPr>
        <w:rFonts w:hint="default" w:ascii="Symbol" w:hAnsi="Symbol"/>
      </w:rPr>
    </w:lvl>
    <w:lvl w:ilvl="7" w:tplc="5836A480">
      <w:start w:val="1"/>
      <w:numFmt w:val="bullet"/>
      <w:lvlText w:val="o"/>
      <w:lvlJc w:val="left"/>
      <w:pPr>
        <w:ind w:left="5760" w:hanging="360"/>
      </w:pPr>
      <w:rPr>
        <w:rFonts w:hint="default" w:ascii="Courier New" w:hAnsi="Courier New"/>
      </w:rPr>
    </w:lvl>
    <w:lvl w:ilvl="8" w:tplc="2B665D0E">
      <w:start w:val="1"/>
      <w:numFmt w:val="bullet"/>
      <w:lvlText w:val=""/>
      <w:lvlJc w:val="left"/>
      <w:pPr>
        <w:ind w:left="6480" w:hanging="360"/>
      </w:pPr>
      <w:rPr>
        <w:rFonts w:hint="default" w:ascii="Wingdings" w:hAnsi="Wingdings"/>
      </w:rPr>
    </w:lvl>
  </w:abstractNum>
  <w:abstractNum w:abstractNumId="34" w15:restartNumberingAfterBreak="0">
    <w:nsid w:val="4E70307C"/>
    <w:multiLevelType w:val="hybridMultilevel"/>
    <w:tmpl w:val="F1644028"/>
    <w:lvl w:ilvl="0" w:tplc="C2A25788">
      <w:start w:val="1"/>
      <w:numFmt w:val="bullet"/>
      <w:lvlText w:val=""/>
      <w:lvlJc w:val="left"/>
      <w:pPr>
        <w:ind w:left="720" w:hanging="360"/>
      </w:pPr>
      <w:rPr>
        <w:rFonts w:hint="default" w:ascii="Symbol" w:hAnsi="Symbol"/>
      </w:rPr>
    </w:lvl>
    <w:lvl w:ilvl="1" w:tplc="60C4BDA6">
      <w:start w:val="1"/>
      <w:numFmt w:val="bullet"/>
      <w:lvlText w:val="o"/>
      <w:lvlJc w:val="left"/>
      <w:pPr>
        <w:ind w:left="1440" w:hanging="360"/>
      </w:pPr>
      <w:rPr>
        <w:rFonts w:hint="default" w:ascii="Courier New" w:hAnsi="Courier New"/>
      </w:rPr>
    </w:lvl>
    <w:lvl w:ilvl="2" w:tplc="3B769F30">
      <w:start w:val="1"/>
      <w:numFmt w:val="bullet"/>
      <w:lvlText w:val=""/>
      <w:lvlJc w:val="left"/>
      <w:pPr>
        <w:ind w:left="2160" w:hanging="360"/>
      </w:pPr>
      <w:rPr>
        <w:rFonts w:hint="default" w:ascii="Wingdings" w:hAnsi="Wingdings"/>
      </w:rPr>
    </w:lvl>
    <w:lvl w:ilvl="3" w:tplc="6B10C038">
      <w:start w:val="1"/>
      <w:numFmt w:val="bullet"/>
      <w:lvlText w:val=""/>
      <w:lvlJc w:val="left"/>
      <w:pPr>
        <w:ind w:left="2880" w:hanging="360"/>
      </w:pPr>
      <w:rPr>
        <w:rFonts w:hint="default" w:ascii="Symbol" w:hAnsi="Symbol"/>
      </w:rPr>
    </w:lvl>
    <w:lvl w:ilvl="4" w:tplc="98767FCC">
      <w:start w:val="1"/>
      <w:numFmt w:val="bullet"/>
      <w:lvlText w:val="o"/>
      <w:lvlJc w:val="left"/>
      <w:pPr>
        <w:ind w:left="3600" w:hanging="360"/>
      </w:pPr>
      <w:rPr>
        <w:rFonts w:hint="default" w:ascii="Courier New" w:hAnsi="Courier New"/>
      </w:rPr>
    </w:lvl>
    <w:lvl w:ilvl="5" w:tplc="333CD022">
      <w:start w:val="1"/>
      <w:numFmt w:val="bullet"/>
      <w:lvlText w:val=""/>
      <w:lvlJc w:val="left"/>
      <w:pPr>
        <w:ind w:left="4320" w:hanging="360"/>
      </w:pPr>
      <w:rPr>
        <w:rFonts w:hint="default" w:ascii="Wingdings" w:hAnsi="Wingdings"/>
      </w:rPr>
    </w:lvl>
    <w:lvl w:ilvl="6" w:tplc="4C7CA13E">
      <w:start w:val="1"/>
      <w:numFmt w:val="bullet"/>
      <w:lvlText w:val=""/>
      <w:lvlJc w:val="left"/>
      <w:pPr>
        <w:ind w:left="5040" w:hanging="360"/>
      </w:pPr>
      <w:rPr>
        <w:rFonts w:hint="default" w:ascii="Symbol" w:hAnsi="Symbol"/>
      </w:rPr>
    </w:lvl>
    <w:lvl w:ilvl="7" w:tplc="6818FDBC">
      <w:start w:val="1"/>
      <w:numFmt w:val="bullet"/>
      <w:lvlText w:val="o"/>
      <w:lvlJc w:val="left"/>
      <w:pPr>
        <w:ind w:left="5760" w:hanging="360"/>
      </w:pPr>
      <w:rPr>
        <w:rFonts w:hint="default" w:ascii="Courier New" w:hAnsi="Courier New"/>
      </w:rPr>
    </w:lvl>
    <w:lvl w:ilvl="8" w:tplc="A63021A4">
      <w:start w:val="1"/>
      <w:numFmt w:val="bullet"/>
      <w:lvlText w:val=""/>
      <w:lvlJc w:val="left"/>
      <w:pPr>
        <w:ind w:left="6480" w:hanging="360"/>
      </w:pPr>
      <w:rPr>
        <w:rFonts w:hint="default" w:ascii="Wingdings" w:hAnsi="Wingdings"/>
      </w:rPr>
    </w:lvl>
  </w:abstractNum>
  <w:abstractNum w:abstractNumId="35" w15:restartNumberingAfterBreak="0">
    <w:nsid w:val="52E3288D"/>
    <w:multiLevelType w:val="hybridMultilevel"/>
    <w:tmpl w:val="FFFFFFFF"/>
    <w:lvl w:ilvl="0" w:tplc="7F28BC14">
      <w:start w:val="1"/>
      <w:numFmt w:val="bullet"/>
      <w:lvlText w:val=""/>
      <w:lvlJc w:val="left"/>
      <w:pPr>
        <w:ind w:left="720" w:hanging="360"/>
      </w:pPr>
      <w:rPr>
        <w:rFonts w:hint="default" w:ascii="Wingdings" w:hAnsi="Wingdings"/>
      </w:rPr>
    </w:lvl>
    <w:lvl w:ilvl="1" w:tplc="C344BB20">
      <w:start w:val="1"/>
      <w:numFmt w:val="bullet"/>
      <w:lvlText w:val=""/>
      <w:lvlJc w:val="left"/>
      <w:pPr>
        <w:ind w:left="1440" w:hanging="360"/>
      </w:pPr>
      <w:rPr>
        <w:rFonts w:hint="default" w:ascii="Wingdings" w:hAnsi="Wingdings"/>
      </w:rPr>
    </w:lvl>
    <w:lvl w:ilvl="2" w:tplc="2C0AFB94">
      <w:start w:val="1"/>
      <w:numFmt w:val="bullet"/>
      <w:lvlText w:val=""/>
      <w:lvlJc w:val="left"/>
      <w:pPr>
        <w:ind w:left="2160" w:hanging="360"/>
      </w:pPr>
      <w:rPr>
        <w:rFonts w:hint="default" w:ascii="Wingdings" w:hAnsi="Wingdings"/>
      </w:rPr>
    </w:lvl>
    <w:lvl w:ilvl="3" w:tplc="14EAC128">
      <w:start w:val="1"/>
      <w:numFmt w:val="bullet"/>
      <w:lvlText w:val=""/>
      <w:lvlJc w:val="left"/>
      <w:pPr>
        <w:ind w:left="2880" w:hanging="360"/>
      </w:pPr>
      <w:rPr>
        <w:rFonts w:hint="default" w:ascii="Wingdings" w:hAnsi="Wingdings"/>
      </w:rPr>
    </w:lvl>
    <w:lvl w:ilvl="4" w:tplc="D64A5354">
      <w:start w:val="1"/>
      <w:numFmt w:val="bullet"/>
      <w:lvlText w:val=""/>
      <w:lvlJc w:val="left"/>
      <w:pPr>
        <w:ind w:left="3600" w:hanging="360"/>
      </w:pPr>
      <w:rPr>
        <w:rFonts w:hint="default" w:ascii="Wingdings" w:hAnsi="Wingdings"/>
      </w:rPr>
    </w:lvl>
    <w:lvl w:ilvl="5" w:tplc="3D427BD6">
      <w:start w:val="1"/>
      <w:numFmt w:val="bullet"/>
      <w:lvlText w:val=""/>
      <w:lvlJc w:val="left"/>
      <w:pPr>
        <w:ind w:left="4320" w:hanging="360"/>
      </w:pPr>
      <w:rPr>
        <w:rFonts w:hint="default" w:ascii="Wingdings" w:hAnsi="Wingdings"/>
      </w:rPr>
    </w:lvl>
    <w:lvl w:ilvl="6" w:tplc="4B8CBADC">
      <w:start w:val="1"/>
      <w:numFmt w:val="bullet"/>
      <w:lvlText w:val=""/>
      <w:lvlJc w:val="left"/>
      <w:pPr>
        <w:ind w:left="5040" w:hanging="360"/>
      </w:pPr>
      <w:rPr>
        <w:rFonts w:hint="default" w:ascii="Wingdings" w:hAnsi="Wingdings"/>
      </w:rPr>
    </w:lvl>
    <w:lvl w:ilvl="7" w:tplc="2E3E54A4">
      <w:start w:val="1"/>
      <w:numFmt w:val="bullet"/>
      <w:lvlText w:val=""/>
      <w:lvlJc w:val="left"/>
      <w:pPr>
        <w:ind w:left="5760" w:hanging="360"/>
      </w:pPr>
      <w:rPr>
        <w:rFonts w:hint="default" w:ascii="Wingdings" w:hAnsi="Wingdings"/>
      </w:rPr>
    </w:lvl>
    <w:lvl w:ilvl="8" w:tplc="A1BA0B5A">
      <w:start w:val="1"/>
      <w:numFmt w:val="bullet"/>
      <w:lvlText w:val=""/>
      <w:lvlJc w:val="left"/>
      <w:pPr>
        <w:ind w:left="6480" w:hanging="360"/>
      </w:pPr>
      <w:rPr>
        <w:rFonts w:hint="default" w:ascii="Wingdings" w:hAnsi="Wingdings"/>
      </w:rPr>
    </w:lvl>
  </w:abstractNum>
  <w:abstractNum w:abstractNumId="36" w15:restartNumberingAfterBreak="0">
    <w:nsid w:val="536F43B3"/>
    <w:multiLevelType w:val="hybridMultilevel"/>
    <w:tmpl w:val="FFFFFFFF"/>
    <w:lvl w:ilvl="0" w:tplc="DABA98D4">
      <w:start w:val="1"/>
      <w:numFmt w:val="bullet"/>
      <w:lvlText w:val=""/>
      <w:lvlJc w:val="left"/>
      <w:pPr>
        <w:ind w:left="720" w:hanging="360"/>
      </w:pPr>
      <w:rPr>
        <w:rFonts w:hint="default" w:ascii="Symbol" w:hAnsi="Symbol"/>
      </w:rPr>
    </w:lvl>
    <w:lvl w:ilvl="1" w:tplc="7DB29272">
      <w:start w:val="1"/>
      <w:numFmt w:val="bullet"/>
      <w:lvlText w:val="o"/>
      <w:lvlJc w:val="left"/>
      <w:pPr>
        <w:ind w:left="1440" w:hanging="360"/>
      </w:pPr>
      <w:rPr>
        <w:rFonts w:hint="default" w:ascii="Courier New" w:hAnsi="Courier New"/>
      </w:rPr>
    </w:lvl>
    <w:lvl w:ilvl="2" w:tplc="AF62F63E">
      <w:start w:val="1"/>
      <w:numFmt w:val="bullet"/>
      <w:lvlText w:val=""/>
      <w:lvlJc w:val="left"/>
      <w:pPr>
        <w:ind w:left="2160" w:hanging="360"/>
      </w:pPr>
      <w:rPr>
        <w:rFonts w:hint="default" w:ascii="Wingdings" w:hAnsi="Wingdings"/>
      </w:rPr>
    </w:lvl>
    <w:lvl w:ilvl="3" w:tplc="7180CAFA">
      <w:start w:val="1"/>
      <w:numFmt w:val="bullet"/>
      <w:lvlText w:val=""/>
      <w:lvlJc w:val="left"/>
      <w:pPr>
        <w:ind w:left="2880" w:hanging="360"/>
      </w:pPr>
      <w:rPr>
        <w:rFonts w:hint="default" w:ascii="Symbol" w:hAnsi="Symbol"/>
      </w:rPr>
    </w:lvl>
    <w:lvl w:ilvl="4" w:tplc="533E02E0">
      <w:start w:val="1"/>
      <w:numFmt w:val="bullet"/>
      <w:lvlText w:val="o"/>
      <w:lvlJc w:val="left"/>
      <w:pPr>
        <w:ind w:left="3600" w:hanging="360"/>
      </w:pPr>
      <w:rPr>
        <w:rFonts w:hint="default" w:ascii="Courier New" w:hAnsi="Courier New"/>
      </w:rPr>
    </w:lvl>
    <w:lvl w:ilvl="5" w:tplc="C324F938">
      <w:start w:val="1"/>
      <w:numFmt w:val="bullet"/>
      <w:lvlText w:val=""/>
      <w:lvlJc w:val="left"/>
      <w:pPr>
        <w:ind w:left="4320" w:hanging="360"/>
      </w:pPr>
      <w:rPr>
        <w:rFonts w:hint="default" w:ascii="Wingdings" w:hAnsi="Wingdings"/>
      </w:rPr>
    </w:lvl>
    <w:lvl w:ilvl="6" w:tplc="7F6606AA">
      <w:start w:val="1"/>
      <w:numFmt w:val="bullet"/>
      <w:lvlText w:val=""/>
      <w:lvlJc w:val="left"/>
      <w:pPr>
        <w:ind w:left="5040" w:hanging="360"/>
      </w:pPr>
      <w:rPr>
        <w:rFonts w:hint="default" w:ascii="Symbol" w:hAnsi="Symbol"/>
      </w:rPr>
    </w:lvl>
    <w:lvl w:ilvl="7" w:tplc="F7E22368">
      <w:start w:val="1"/>
      <w:numFmt w:val="bullet"/>
      <w:lvlText w:val="o"/>
      <w:lvlJc w:val="left"/>
      <w:pPr>
        <w:ind w:left="5760" w:hanging="360"/>
      </w:pPr>
      <w:rPr>
        <w:rFonts w:hint="default" w:ascii="Courier New" w:hAnsi="Courier New"/>
      </w:rPr>
    </w:lvl>
    <w:lvl w:ilvl="8" w:tplc="D3AE321A">
      <w:start w:val="1"/>
      <w:numFmt w:val="bullet"/>
      <w:lvlText w:val=""/>
      <w:lvlJc w:val="left"/>
      <w:pPr>
        <w:ind w:left="6480" w:hanging="360"/>
      </w:pPr>
      <w:rPr>
        <w:rFonts w:hint="default" w:ascii="Wingdings" w:hAnsi="Wingdings"/>
      </w:rPr>
    </w:lvl>
  </w:abstractNum>
  <w:abstractNum w:abstractNumId="37" w15:restartNumberingAfterBreak="0">
    <w:nsid w:val="623AED98"/>
    <w:multiLevelType w:val="hybridMultilevel"/>
    <w:tmpl w:val="153A9DDC"/>
    <w:lvl w:ilvl="0" w:tplc="795C1B76">
      <w:start w:val="1"/>
      <w:numFmt w:val="bullet"/>
      <w:lvlText w:val=""/>
      <w:lvlJc w:val="left"/>
      <w:pPr>
        <w:ind w:left="720" w:hanging="360"/>
      </w:pPr>
      <w:rPr>
        <w:rFonts w:hint="default" w:ascii="Symbol" w:hAnsi="Symbol"/>
      </w:rPr>
    </w:lvl>
    <w:lvl w:ilvl="1" w:tplc="E8908AC8">
      <w:start w:val="1"/>
      <w:numFmt w:val="bullet"/>
      <w:lvlText w:val="o"/>
      <w:lvlJc w:val="left"/>
      <w:pPr>
        <w:ind w:left="1440" w:hanging="360"/>
      </w:pPr>
      <w:rPr>
        <w:rFonts w:hint="default" w:ascii="Courier New" w:hAnsi="Courier New"/>
      </w:rPr>
    </w:lvl>
    <w:lvl w:ilvl="2" w:tplc="810E950A">
      <w:start w:val="1"/>
      <w:numFmt w:val="bullet"/>
      <w:lvlText w:val=""/>
      <w:lvlJc w:val="left"/>
      <w:pPr>
        <w:ind w:left="2160" w:hanging="360"/>
      </w:pPr>
      <w:rPr>
        <w:rFonts w:hint="default" w:ascii="Wingdings" w:hAnsi="Wingdings"/>
      </w:rPr>
    </w:lvl>
    <w:lvl w:ilvl="3" w:tplc="1BDC3E34">
      <w:start w:val="1"/>
      <w:numFmt w:val="bullet"/>
      <w:lvlText w:val=""/>
      <w:lvlJc w:val="left"/>
      <w:pPr>
        <w:ind w:left="2880" w:hanging="360"/>
      </w:pPr>
      <w:rPr>
        <w:rFonts w:hint="default" w:ascii="Symbol" w:hAnsi="Symbol"/>
      </w:rPr>
    </w:lvl>
    <w:lvl w:ilvl="4" w:tplc="D6C6E9FE">
      <w:start w:val="1"/>
      <w:numFmt w:val="bullet"/>
      <w:lvlText w:val="o"/>
      <w:lvlJc w:val="left"/>
      <w:pPr>
        <w:ind w:left="3600" w:hanging="360"/>
      </w:pPr>
      <w:rPr>
        <w:rFonts w:hint="default" w:ascii="Courier New" w:hAnsi="Courier New"/>
      </w:rPr>
    </w:lvl>
    <w:lvl w:ilvl="5" w:tplc="51C6AA10">
      <w:start w:val="1"/>
      <w:numFmt w:val="bullet"/>
      <w:lvlText w:val=""/>
      <w:lvlJc w:val="left"/>
      <w:pPr>
        <w:ind w:left="4320" w:hanging="360"/>
      </w:pPr>
      <w:rPr>
        <w:rFonts w:hint="default" w:ascii="Wingdings" w:hAnsi="Wingdings"/>
      </w:rPr>
    </w:lvl>
    <w:lvl w:ilvl="6" w:tplc="A6628E9E">
      <w:start w:val="1"/>
      <w:numFmt w:val="bullet"/>
      <w:lvlText w:val=""/>
      <w:lvlJc w:val="left"/>
      <w:pPr>
        <w:ind w:left="5040" w:hanging="360"/>
      </w:pPr>
      <w:rPr>
        <w:rFonts w:hint="default" w:ascii="Symbol" w:hAnsi="Symbol"/>
      </w:rPr>
    </w:lvl>
    <w:lvl w:ilvl="7" w:tplc="E1D659DC">
      <w:start w:val="1"/>
      <w:numFmt w:val="bullet"/>
      <w:lvlText w:val="o"/>
      <w:lvlJc w:val="left"/>
      <w:pPr>
        <w:ind w:left="5760" w:hanging="360"/>
      </w:pPr>
      <w:rPr>
        <w:rFonts w:hint="default" w:ascii="Courier New" w:hAnsi="Courier New"/>
      </w:rPr>
    </w:lvl>
    <w:lvl w:ilvl="8" w:tplc="C8AADF4A">
      <w:start w:val="1"/>
      <w:numFmt w:val="bullet"/>
      <w:lvlText w:val=""/>
      <w:lvlJc w:val="left"/>
      <w:pPr>
        <w:ind w:left="6480" w:hanging="360"/>
      </w:pPr>
      <w:rPr>
        <w:rFonts w:hint="default" w:ascii="Wingdings" w:hAnsi="Wingdings"/>
      </w:rPr>
    </w:lvl>
  </w:abstractNum>
  <w:abstractNum w:abstractNumId="38" w15:restartNumberingAfterBreak="0">
    <w:nsid w:val="6A806E34"/>
    <w:multiLevelType w:val="multilevel"/>
    <w:tmpl w:val="36D4BB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9" w15:restartNumberingAfterBreak="0">
    <w:nsid w:val="6CA13A27"/>
    <w:multiLevelType w:val="multilevel"/>
    <w:tmpl w:val="3A66CB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70C05772"/>
    <w:multiLevelType w:val="hybridMultilevel"/>
    <w:tmpl w:val="FFFFFFFF"/>
    <w:lvl w:ilvl="0" w:tplc="13F4DF7A">
      <w:start w:val="1"/>
      <w:numFmt w:val="bullet"/>
      <w:lvlText w:val=""/>
      <w:lvlJc w:val="left"/>
      <w:pPr>
        <w:ind w:left="720" w:hanging="360"/>
      </w:pPr>
      <w:rPr>
        <w:rFonts w:hint="default" w:ascii="Wingdings" w:hAnsi="Wingdings"/>
      </w:rPr>
    </w:lvl>
    <w:lvl w:ilvl="1" w:tplc="D2988892">
      <w:start w:val="1"/>
      <w:numFmt w:val="bullet"/>
      <w:lvlText w:val=""/>
      <w:lvlJc w:val="left"/>
      <w:pPr>
        <w:ind w:left="1440" w:hanging="360"/>
      </w:pPr>
      <w:rPr>
        <w:rFonts w:hint="default" w:ascii="Wingdings" w:hAnsi="Wingdings"/>
      </w:rPr>
    </w:lvl>
    <w:lvl w:ilvl="2" w:tplc="ECBC7570">
      <w:start w:val="1"/>
      <w:numFmt w:val="bullet"/>
      <w:lvlText w:val=""/>
      <w:lvlJc w:val="left"/>
      <w:pPr>
        <w:ind w:left="2160" w:hanging="360"/>
      </w:pPr>
      <w:rPr>
        <w:rFonts w:hint="default" w:ascii="Wingdings" w:hAnsi="Wingdings"/>
      </w:rPr>
    </w:lvl>
    <w:lvl w:ilvl="3" w:tplc="A77EF534">
      <w:start w:val="1"/>
      <w:numFmt w:val="bullet"/>
      <w:lvlText w:val=""/>
      <w:lvlJc w:val="left"/>
      <w:pPr>
        <w:ind w:left="2880" w:hanging="360"/>
      </w:pPr>
      <w:rPr>
        <w:rFonts w:hint="default" w:ascii="Wingdings" w:hAnsi="Wingdings"/>
      </w:rPr>
    </w:lvl>
    <w:lvl w:ilvl="4" w:tplc="8620083A">
      <w:start w:val="1"/>
      <w:numFmt w:val="bullet"/>
      <w:lvlText w:val=""/>
      <w:lvlJc w:val="left"/>
      <w:pPr>
        <w:ind w:left="3600" w:hanging="360"/>
      </w:pPr>
      <w:rPr>
        <w:rFonts w:hint="default" w:ascii="Wingdings" w:hAnsi="Wingdings"/>
      </w:rPr>
    </w:lvl>
    <w:lvl w:ilvl="5" w:tplc="EB0CF40A">
      <w:start w:val="1"/>
      <w:numFmt w:val="bullet"/>
      <w:lvlText w:val=""/>
      <w:lvlJc w:val="left"/>
      <w:pPr>
        <w:ind w:left="4320" w:hanging="360"/>
      </w:pPr>
      <w:rPr>
        <w:rFonts w:hint="default" w:ascii="Wingdings" w:hAnsi="Wingdings"/>
      </w:rPr>
    </w:lvl>
    <w:lvl w:ilvl="6" w:tplc="D3A4E37C">
      <w:start w:val="1"/>
      <w:numFmt w:val="bullet"/>
      <w:lvlText w:val=""/>
      <w:lvlJc w:val="left"/>
      <w:pPr>
        <w:ind w:left="5040" w:hanging="360"/>
      </w:pPr>
      <w:rPr>
        <w:rFonts w:hint="default" w:ascii="Wingdings" w:hAnsi="Wingdings"/>
      </w:rPr>
    </w:lvl>
    <w:lvl w:ilvl="7" w:tplc="D008791C">
      <w:start w:val="1"/>
      <w:numFmt w:val="bullet"/>
      <w:lvlText w:val=""/>
      <w:lvlJc w:val="left"/>
      <w:pPr>
        <w:ind w:left="5760" w:hanging="360"/>
      </w:pPr>
      <w:rPr>
        <w:rFonts w:hint="default" w:ascii="Wingdings" w:hAnsi="Wingdings"/>
      </w:rPr>
    </w:lvl>
    <w:lvl w:ilvl="8" w:tplc="C164D306">
      <w:start w:val="1"/>
      <w:numFmt w:val="bullet"/>
      <w:lvlText w:val=""/>
      <w:lvlJc w:val="left"/>
      <w:pPr>
        <w:ind w:left="6480" w:hanging="360"/>
      </w:pPr>
      <w:rPr>
        <w:rFonts w:hint="default" w:ascii="Wingdings" w:hAnsi="Wingdings"/>
      </w:rPr>
    </w:lvl>
  </w:abstractNum>
  <w:abstractNum w:abstractNumId="41" w15:restartNumberingAfterBreak="0">
    <w:nsid w:val="7273D826"/>
    <w:multiLevelType w:val="hybridMultilevel"/>
    <w:tmpl w:val="D74E821C"/>
    <w:lvl w:ilvl="0" w:tplc="E1C6E556">
      <w:start w:val="1"/>
      <w:numFmt w:val="decimal"/>
      <w:lvlText w:val="%1."/>
      <w:lvlJc w:val="left"/>
      <w:pPr>
        <w:ind w:left="720" w:hanging="360"/>
      </w:pPr>
    </w:lvl>
    <w:lvl w:ilvl="1" w:tplc="A1E67A34">
      <w:start w:val="1"/>
      <w:numFmt w:val="lowerLetter"/>
      <w:lvlText w:val="%2."/>
      <w:lvlJc w:val="left"/>
      <w:pPr>
        <w:ind w:left="1440" w:hanging="360"/>
      </w:pPr>
    </w:lvl>
    <w:lvl w:ilvl="2" w:tplc="A6EC5FAE">
      <w:start w:val="1"/>
      <w:numFmt w:val="lowerRoman"/>
      <w:lvlText w:val="%3."/>
      <w:lvlJc w:val="right"/>
      <w:pPr>
        <w:ind w:left="2160" w:hanging="180"/>
      </w:pPr>
    </w:lvl>
    <w:lvl w:ilvl="3" w:tplc="1C0AF3E4">
      <w:start w:val="1"/>
      <w:numFmt w:val="decimal"/>
      <w:lvlText w:val="%4."/>
      <w:lvlJc w:val="left"/>
      <w:pPr>
        <w:ind w:left="2880" w:hanging="360"/>
      </w:pPr>
    </w:lvl>
    <w:lvl w:ilvl="4" w:tplc="31CCD272">
      <w:start w:val="1"/>
      <w:numFmt w:val="lowerLetter"/>
      <w:lvlText w:val="%5."/>
      <w:lvlJc w:val="left"/>
      <w:pPr>
        <w:ind w:left="3600" w:hanging="360"/>
      </w:pPr>
    </w:lvl>
    <w:lvl w:ilvl="5" w:tplc="1996DBE0">
      <w:start w:val="1"/>
      <w:numFmt w:val="lowerRoman"/>
      <w:lvlText w:val="%6."/>
      <w:lvlJc w:val="right"/>
      <w:pPr>
        <w:ind w:left="4320" w:hanging="180"/>
      </w:pPr>
    </w:lvl>
    <w:lvl w:ilvl="6" w:tplc="DF766DA6">
      <w:start w:val="1"/>
      <w:numFmt w:val="decimal"/>
      <w:lvlText w:val="%7."/>
      <w:lvlJc w:val="left"/>
      <w:pPr>
        <w:ind w:left="5040" w:hanging="360"/>
      </w:pPr>
    </w:lvl>
    <w:lvl w:ilvl="7" w:tplc="192E414A">
      <w:start w:val="1"/>
      <w:numFmt w:val="lowerLetter"/>
      <w:lvlText w:val="%8."/>
      <w:lvlJc w:val="left"/>
      <w:pPr>
        <w:ind w:left="5760" w:hanging="360"/>
      </w:pPr>
    </w:lvl>
    <w:lvl w:ilvl="8" w:tplc="3454D80A">
      <w:start w:val="1"/>
      <w:numFmt w:val="lowerRoman"/>
      <w:lvlText w:val="%9."/>
      <w:lvlJc w:val="right"/>
      <w:pPr>
        <w:ind w:left="6480" w:hanging="180"/>
      </w:pPr>
    </w:lvl>
  </w:abstractNum>
  <w:abstractNum w:abstractNumId="42" w15:restartNumberingAfterBreak="0">
    <w:nsid w:val="79E87E21"/>
    <w:multiLevelType w:val="hybridMultilevel"/>
    <w:tmpl w:val="FFFFFFFF"/>
    <w:lvl w:ilvl="0" w:tplc="F35A5560">
      <w:start w:val="1"/>
      <w:numFmt w:val="bullet"/>
      <w:lvlText w:val=""/>
      <w:lvlJc w:val="left"/>
      <w:pPr>
        <w:ind w:left="720" w:hanging="360"/>
      </w:pPr>
      <w:rPr>
        <w:rFonts w:hint="default" w:ascii="Symbol" w:hAnsi="Symbol"/>
      </w:rPr>
    </w:lvl>
    <w:lvl w:ilvl="1" w:tplc="9BE8BB20">
      <w:start w:val="1"/>
      <w:numFmt w:val="bullet"/>
      <w:lvlText w:val="o"/>
      <w:lvlJc w:val="left"/>
      <w:pPr>
        <w:ind w:left="1440" w:hanging="360"/>
      </w:pPr>
      <w:rPr>
        <w:rFonts w:hint="default" w:ascii="Courier New" w:hAnsi="Courier New"/>
      </w:rPr>
    </w:lvl>
    <w:lvl w:ilvl="2" w:tplc="54F46E98">
      <w:start w:val="1"/>
      <w:numFmt w:val="bullet"/>
      <w:lvlText w:val=""/>
      <w:lvlJc w:val="left"/>
      <w:pPr>
        <w:ind w:left="2160" w:hanging="360"/>
      </w:pPr>
      <w:rPr>
        <w:rFonts w:hint="default" w:ascii="Wingdings" w:hAnsi="Wingdings"/>
      </w:rPr>
    </w:lvl>
    <w:lvl w:ilvl="3" w:tplc="40FC7E8E">
      <w:start w:val="1"/>
      <w:numFmt w:val="bullet"/>
      <w:lvlText w:val=""/>
      <w:lvlJc w:val="left"/>
      <w:pPr>
        <w:ind w:left="2880" w:hanging="360"/>
      </w:pPr>
      <w:rPr>
        <w:rFonts w:hint="default" w:ascii="Symbol" w:hAnsi="Symbol"/>
      </w:rPr>
    </w:lvl>
    <w:lvl w:ilvl="4" w:tplc="78E086CE">
      <w:start w:val="1"/>
      <w:numFmt w:val="bullet"/>
      <w:lvlText w:val="o"/>
      <w:lvlJc w:val="left"/>
      <w:pPr>
        <w:ind w:left="3600" w:hanging="360"/>
      </w:pPr>
      <w:rPr>
        <w:rFonts w:hint="default" w:ascii="Courier New" w:hAnsi="Courier New"/>
      </w:rPr>
    </w:lvl>
    <w:lvl w:ilvl="5" w:tplc="F4F2B3CA">
      <w:start w:val="1"/>
      <w:numFmt w:val="bullet"/>
      <w:lvlText w:val=""/>
      <w:lvlJc w:val="left"/>
      <w:pPr>
        <w:ind w:left="4320" w:hanging="360"/>
      </w:pPr>
      <w:rPr>
        <w:rFonts w:hint="default" w:ascii="Wingdings" w:hAnsi="Wingdings"/>
      </w:rPr>
    </w:lvl>
    <w:lvl w:ilvl="6" w:tplc="EDB24A00">
      <w:start w:val="1"/>
      <w:numFmt w:val="bullet"/>
      <w:lvlText w:val=""/>
      <w:lvlJc w:val="left"/>
      <w:pPr>
        <w:ind w:left="5040" w:hanging="360"/>
      </w:pPr>
      <w:rPr>
        <w:rFonts w:hint="default" w:ascii="Symbol" w:hAnsi="Symbol"/>
      </w:rPr>
    </w:lvl>
    <w:lvl w:ilvl="7" w:tplc="664876CA">
      <w:start w:val="1"/>
      <w:numFmt w:val="bullet"/>
      <w:lvlText w:val="o"/>
      <w:lvlJc w:val="left"/>
      <w:pPr>
        <w:ind w:left="5760" w:hanging="360"/>
      </w:pPr>
      <w:rPr>
        <w:rFonts w:hint="default" w:ascii="Courier New" w:hAnsi="Courier New"/>
      </w:rPr>
    </w:lvl>
    <w:lvl w:ilvl="8" w:tplc="91329474">
      <w:start w:val="1"/>
      <w:numFmt w:val="bullet"/>
      <w:lvlText w:val=""/>
      <w:lvlJc w:val="left"/>
      <w:pPr>
        <w:ind w:left="6480" w:hanging="360"/>
      </w:pPr>
      <w:rPr>
        <w:rFonts w:hint="default" w:ascii="Wingdings" w:hAnsi="Wingdings"/>
      </w:rPr>
    </w:lvl>
  </w:abstractNum>
  <w:abstractNum w:abstractNumId="43" w15:restartNumberingAfterBreak="0">
    <w:nsid w:val="7D670A46"/>
    <w:multiLevelType w:val="hybridMultilevel"/>
    <w:tmpl w:val="B2DADAAE"/>
    <w:lvl w:ilvl="0" w:tplc="C75A75C4">
      <w:start w:val="1"/>
      <w:numFmt w:val="bullet"/>
      <w:lvlText w:val=""/>
      <w:lvlJc w:val="left"/>
      <w:pPr>
        <w:ind w:left="720" w:hanging="360"/>
      </w:pPr>
      <w:rPr>
        <w:rFonts w:hint="default" w:ascii="Symbol" w:hAnsi="Symbol"/>
      </w:rPr>
    </w:lvl>
    <w:lvl w:ilvl="1" w:tplc="5D70F800">
      <w:start w:val="1"/>
      <w:numFmt w:val="bullet"/>
      <w:lvlText w:val="o"/>
      <w:lvlJc w:val="left"/>
      <w:pPr>
        <w:ind w:left="1440" w:hanging="360"/>
      </w:pPr>
      <w:rPr>
        <w:rFonts w:hint="default" w:ascii="Courier New" w:hAnsi="Courier New"/>
      </w:rPr>
    </w:lvl>
    <w:lvl w:ilvl="2" w:tplc="E4E85C8E">
      <w:start w:val="1"/>
      <w:numFmt w:val="bullet"/>
      <w:lvlText w:val=""/>
      <w:lvlJc w:val="left"/>
      <w:pPr>
        <w:ind w:left="2160" w:hanging="360"/>
      </w:pPr>
      <w:rPr>
        <w:rFonts w:hint="default" w:ascii="Wingdings" w:hAnsi="Wingdings"/>
      </w:rPr>
    </w:lvl>
    <w:lvl w:ilvl="3" w:tplc="2EE20EC4">
      <w:start w:val="1"/>
      <w:numFmt w:val="bullet"/>
      <w:lvlText w:val=""/>
      <w:lvlJc w:val="left"/>
      <w:pPr>
        <w:ind w:left="2880" w:hanging="360"/>
      </w:pPr>
      <w:rPr>
        <w:rFonts w:hint="default" w:ascii="Symbol" w:hAnsi="Symbol"/>
      </w:rPr>
    </w:lvl>
    <w:lvl w:ilvl="4" w:tplc="F2A41744">
      <w:start w:val="1"/>
      <w:numFmt w:val="bullet"/>
      <w:lvlText w:val="o"/>
      <w:lvlJc w:val="left"/>
      <w:pPr>
        <w:ind w:left="3600" w:hanging="360"/>
      </w:pPr>
      <w:rPr>
        <w:rFonts w:hint="default" w:ascii="Courier New" w:hAnsi="Courier New"/>
      </w:rPr>
    </w:lvl>
    <w:lvl w:ilvl="5" w:tplc="1312147C">
      <w:start w:val="1"/>
      <w:numFmt w:val="bullet"/>
      <w:lvlText w:val=""/>
      <w:lvlJc w:val="left"/>
      <w:pPr>
        <w:ind w:left="4320" w:hanging="360"/>
      </w:pPr>
      <w:rPr>
        <w:rFonts w:hint="default" w:ascii="Wingdings" w:hAnsi="Wingdings"/>
      </w:rPr>
    </w:lvl>
    <w:lvl w:ilvl="6" w:tplc="4984CC3E">
      <w:start w:val="1"/>
      <w:numFmt w:val="bullet"/>
      <w:lvlText w:val=""/>
      <w:lvlJc w:val="left"/>
      <w:pPr>
        <w:ind w:left="5040" w:hanging="360"/>
      </w:pPr>
      <w:rPr>
        <w:rFonts w:hint="default" w:ascii="Symbol" w:hAnsi="Symbol"/>
      </w:rPr>
    </w:lvl>
    <w:lvl w:ilvl="7" w:tplc="00C6EA86">
      <w:start w:val="1"/>
      <w:numFmt w:val="bullet"/>
      <w:lvlText w:val="o"/>
      <w:lvlJc w:val="left"/>
      <w:pPr>
        <w:ind w:left="5760" w:hanging="360"/>
      </w:pPr>
      <w:rPr>
        <w:rFonts w:hint="default" w:ascii="Courier New" w:hAnsi="Courier New"/>
      </w:rPr>
    </w:lvl>
    <w:lvl w:ilvl="8" w:tplc="DD98D230">
      <w:start w:val="1"/>
      <w:numFmt w:val="bullet"/>
      <w:lvlText w:val=""/>
      <w:lvlJc w:val="left"/>
      <w:pPr>
        <w:ind w:left="6480" w:hanging="360"/>
      </w:pPr>
      <w:rPr>
        <w:rFonts w:hint="default" w:ascii="Wingdings" w:hAnsi="Wingdings"/>
      </w:rPr>
    </w:lvl>
  </w:abstractNum>
  <w:abstractNum w:abstractNumId="44" w15:restartNumberingAfterBreak="0">
    <w:nsid w:val="7D9CC017"/>
    <w:multiLevelType w:val="hybridMultilevel"/>
    <w:tmpl w:val="03A41B96"/>
    <w:lvl w:ilvl="0" w:tplc="92F2CACE">
      <w:start w:val="1"/>
      <w:numFmt w:val="decimal"/>
      <w:lvlText w:val="%1."/>
      <w:lvlJc w:val="left"/>
      <w:pPr>
        <w:ind w:left="720" w:hanging="360"/>
      </w:pPr>
      <w:rPr>
        <w:rFonts w:hint="default" w:ascii="Times New Roman" w:hAnsi="Times New Roman"/>
      </w:rPr>
    </w:lvl>
    <w:lvl w:ilvl="1" w:tplc="D298B534">
      <w:start w:val="1"/>
      <w:numFmt w:val="lowerLetter"/>
      <w:lvlText w:val="%2."/>
      <w:lvlJc w:val="left"/>
      <w:pPr>
        <w:ind w:left="1440" w:hanging="360"/>
      </w:pPr>
    </w:lvl>
    <w:lvl w:ilvl="2" w:tplc="0FC68422">
      <w:start w:val="1"/>
      <w:numFmt w:val="lowerRoman"/>
      <w:lvlText w:val="%3."/>
      <w:lvlJc w:val="right"/>
      <w:pPr>
        <w:ind w:left="2160" w:hanging="180"/>
      </w:pPr>
    </w:lvl>
    <w:lvl w:ilvl="3" w:tplc="6C2C6BC8">
      <w:start w:val="1"/>
      <w:numFmt w:val="decimal"/>
      <w:lvlText w:val="%4."/>
      <w:lvlJc w:val="left"/>
      <w:pPr>
        <w:ind w:left="2880" w:hanging="360"/>
      </w:pPr>
    </w:lvl>
    <w:lvl w:ilvl="4" w:tplc="7554A0F8">
      <w:start w:val="1"/>
      <w:numFmt w:val="lowerLetter"/>
      <w:lvlText w:val="%5."/>
      <w:lvlJc w:val="left"/>
      <w:pPr>
        <w:ind w:left="3600" w:hanging="360"/>
      </w:pPr>
    </w:lvl>
    <w:lvl w:ilvl="5" w:tplc="B7442364">
      <w:start w:val="1"/>
      <w:numFmt w:val="lowerRoman"/>
      <w:lvlText w:val="%6."/>
      <w:lvlJc w:val="right"/>
      <w:pPr>
        <w:ind w:left="4320" w:hanging="180"/>
      </w:pPr>
    </w:lvl>
    <w:lvl w:ilvl="6" w:tplc="2A5EA4FA">
      <w:start w:val="1"/>
      <w:numFmt w:val="decimal"/>
      <w:lvlText w:val="%7."/>
      <w:lvlJc w:val="left"/>
      <w:pPr>
        <w:ind w:left="5040" w:hanging="360"/>
      </w:pPr>
    </w:lvl>
    <w:lvl w:ilvl="7" w:tplc="BDD8B132">
      <w:start w:val="1"/>
      <w:numFmt w:val="lowerLetter"/>
      <w:lvlText w:val="%8."/>
      <w:lvlJc w:val="left"/>
      <w:pPr>
        <w:ind w:left="5760" w:hanging="360"/>
      </w:pPr>
    </w:lvl>
    <w:lvl w:ilvl="8" w:tplc="55667C1E">
      <w:start w:val="1"/>
      <w:numFmt w:val="lowerRoman"/>
      <w:lvlText w:val="%9."/>
      <w:lvlJc w:val="right"/>
      <w:pPr>
        <w:ind w:left="6480" w:hanging="180"/>
      </w:pPr>
    </w:lvl>
  </w:abstractNum>
  <w:abstractNum w:abstractNumId="45" w15:restartNumberingAfterBreak="0">
    <w:nsid w:val="7DC2F926"/>
    <w:multiLevelType w:val="hybridMultilevel"/>
    <w:tmpl w:val="FFFFFFFF"/>
    <w:lvl w:ilvl="0" w:tplc="032060A0">
      <w:start w:val="1"/>
      <w:numFmt w:val="bullet"/>
      <w:lvlText w:val=""/>
      <w:lvlJc w:val="left"/>
      <w:pPr>
        <w:ind w:left="720" w:hanging="360"/>
      </w:pPr>
      <w:rPr>
        <w:rFonts w:hint="default" w:ascii="Symbol" w:hAnsi="Symbol"/>
      </w:rPr>
    </w:lvl>
    <w:lvl w:ilvl="1" w:tplc="49524786">
      <w:start w:val="1"/>
      <w:numFmt w:val="bullet"/>
      <w:lvlText w:val="o"/>
      <w:lvlJc w:val="left"/>
      <w:pPr>
        <w:ind w:left="1440" w:hanging="360"/>
      </w:pPr>
      <w:rPr>
        <w:rFonts w:hint="default" w:ascii="Courier New" w:hAnsi="Courier New"/>
      </w:rPr>
    </w:lvl>
    <w:lvl w:ilvl="2" w:tplc="42AAD240">
      <w:start w:val="1"/>
      <w:numFmt w:val="bullet"/>
      <w:lvlText w:val=""/>
      <w:lvlJc w:val="left"/>
      <w:pPr>
        <w:ind w:left="2160" w:hanging="360"/>
      </w:pPr>
      <w:rPr>
        <w:rFonts w:hint="default" w:ascii="Wingdings" w:hAnsi="Wingdings"/>
      </w:rPr>
    </w:lvl>
    <w:lvl w:ilvl="3" w:tplc="97BCB1BC">
      <w:start w:val="1"/>
      <w:numFmt w:val="bullet"/>
      <w:lvlText w:val=""/>
      <w:lvlJc w:val="left"/>
      <w:pPr>
        <w:ind w:left="2880" w:hanging="360"/>
      </w:pPr>
      <w:rPr>
        <w:rFonts w:hint="default" w:ascii="Symbol" w:hAnsi="Symbol"/>
      </w:rPr>
    </w:lvl>
    <w:lvl w:ilvl="4" w:tplc="EB082F94">
      <w:start w:val="1"/>
      <w:numFmt w:val="bullet"/>
      <w:lvlText w:val="o"/>
      <w:lvlJc w:val="left"/>
      <w:pPr>
        <w:ind w:left="3600" w:hanging="360"/>
      </w:pPr>
      <w:rPr>
        <w:rFonts w:hint="default" w:ascii="Courier New" w:hAnsi="Courier New"/>
      </w:rPr>
    </w:lvl>
    <w:lvl w:ilvl="5" w:tplc="B138534A">
      <w:start w:val="1"/>
      <w:numFmt w:val="bullet"/>
      <w:lvlText w:val=""/>
      <w:lvlJc w:val="left"/>
      <w:pPr>
        <w:ind w:left="4320" w:hanging="360"/>
      </w:pPr>
      <w:rPr>
        <w:rFonts w:hint="default" w:ascii="Wingdings" w:hAnsi="Wingdings"/>
      </w:rPr>
    </w:lvl>
    <w:lvl w:ilvl="6" w:tplc="D22C633E">
      <w:start w:val="1"/>
      <w:numFmt w:val="bullet"/>
      <w:lvlText w:val=""/>
      <w:lvlJc w:val="left"/>
      <w:pPr>
        <w:ind w:left="5040" w:hanging="360"/>
      </w:pPr>
      <w:rPr>
        <w:rFonts w:hint="default" w:ascii="Symbol" w:hAnsi="Symbol"/>
      </w:rPr>
    </w:lvl>
    <w:lvl w:ilvl="7" w:tplc="A38CD542">
      <w:start w:val="1"/>
      <w:numFmt w:val="bullet"/>
      <w:lvlText w:val="o"/>
      <w:lvlJc w:val="left"/>
      <w:pPr>
        <w:ind w:left="5760" w:hanging="360"/>
      </w:pPr>
      <w:rPr>
        <w:rFonts w:hint="default" w:ascii="Courier New" w:hAnsi="Courier New"/>
      </w:rPr>
    </w:lvl>
    <w:lvl w:ilvl="8" w:tplc="F676CC1C">
      <w:start w:val="1"/>
      <w:numFmt w:val="bullet"/>
      <w:lvlText w:val=""/>
      <w:lvlJc w:val="left"/>
      <w:pPr>
        <w:ind w:left="6480" w:hanging="360"/>
      </w:pPr>
      <w:rPr>
        <w:rFonts w:hint="default" w:ascii="Wingdings" w:hAnsi="Wingdings"/>
      </w:rPr>
    </w:lvl>
  </w:abstractNum>
  <w:abstractNum w:abstractNumId="46" w15:restartNumberingAfterBreak="0">
    <w:nsid w:val="7E721E80"/>
    <w:multiLevelType w:val="hybridMultilevel"/>
    <w:tmpl w:val="2CDA34B4"/>
    <w:lvl w:ilvl="0" w:tplc="5818EDDC">
      <w:start w:val="1"/>
      <w:numFmt w:val="lowerLetter"/>
      <w:lvlText w:val="%1."/>
      <w:lvlJc w:val="left"/>
      <w:pPr>
        <w:ind w:left="1440" w:hanging="360"/>
      </w:pPr>
    </w:lvl>
    <w:lvl w:ilvl="1" w:tplc="CEC86F06">
      <w:start w:val="1"/>
      <w:numFmt w:val="lowerLetter"/>
      <w:lvlText w:val="%2."/>
      <w:lvlJc w:val="left"/>
      <w:pPr>
        <w:ind w:left="2160" w:hanging="360"/>
      </w:pPr>
    </w:lvl>
    <w:lvl w:ilvl="2" w:tplc="D6FE7AA0">
      <w:start w:val="1"/>
      <w:numFmt w:val="lowerRoman"/>
      <w:lvlText w:val="%3."/>
      <w:lvlJc w:val="right"/>
      <w:pPr>
        <w:ind w:left="2880" w:hanging="180"/>
      </w:pPr>
    </w:lvl>
    <w:lvl w:ilvl="3" w:tplc="E1566114">
      <w:start w:val="1"/>
      <w:numFmt w:val="decimal"/>
      <w:lvlText w:val="%4."/>
      <w:lvlJc w:val="left"/>
      <w:pPr>
        <w:ind w:left="3600" w:hanging="360"/>
      </w:pPr>
    </w:lvl>
    <w:lvl w:ilvl="4" w:tplc="A9FA72C8">
      <w:start w:val="1"/>
      <w:numFmt w:val="lowerLetter"/>
      <w:lvlText w:val="%5."/>
      <w:lvlJc w:val="left"/>
      <w:pPr>
        <w:ind w:left="4320" w:hanging="360"/>
      </w:pPr>
    </w:lvl>
    <w:lvl w:ilvl="5" w:tplc="D612F0F2">
      <w:start w:val="1"/>
      <w:numFmt w:val="lowerRoman"/>
      <w:lvlText w:val="%6."/>
      <w:lvlJc w:val="right"/>
      <w:pPr>
        <w:ind w:left="5040" w:hanging="180"/>
      </w:pPr>
    </w:lvl>
    <w:lvl w:ilvl="6" w:tplc="FCDE6178">
      <w:start w:val="1"/>
      <w:numFmt w:val="decimal"/>
      <w:lvlText w:val="%7."/>
      <w:lvlJc w:val="left"/>
      <w:pPr>
        <w:ind w:left="5760" w:hanging="360"/>
      </w:pPr>
    </w:lvl>
    <w:lvl w:ilvl="7" w:tplc="B3204756">
      <w:start w:val="1"/>
      <w:numFmt w:val="lowerLetter"/>
      <w:lvlText w:val="%8."/>
      <w:lvlJc w:val="left"/>
      <w:pPr>
        <w:ind w:left="6480" w:hanging="360"/>
      </w:pPr>
    </w:lvl>
    <w:lvl w:ilvl="8" w:tplc="1AEC2344">
      <w:start w:val="1"/>
      <w:numFmt w:val="lowerRoman"/>
      <w:lvlText w:val="%9."/>
      <w:lvlJc w:val="right"/>
      <w:pPr>
        <w:ind w:left="7200" w:hanging="180"/>
      </w:pPr>
    </w:lvl>
  </w:abstractNum>
  <w:abstractNum w:abstractNumId="47" w15:restartNumberingAfterBreak="0">
    <w:nsid w:val="7FE47058"/>
    <w:multiLevelType w:val="hybridMultilevel"/>
    <w:tmpl w:val="FFFFFFFF"/>
    <w:lvl w:ilvl="0" w:tplc="0D8AB55E">
      <w:start w:val="1"/>
      <w:numFmt w:val="decimal"/>
      <w:lvlText w:val="%1."/>
      <w:lvlJc w:val="left"/>
      <w:pPr>
        <w:ind w:left="720" w:hanging="360"/>
      </w:pPr>
    </w:lvl>
    <w:lvl w:ilvl="1" w:tplc="4BBE4CAC">
      <w:start w:val="1"/>
      <w:numFmt w:val="lowerLetter"/>
      <w:lvlText w:val="%2."/>
      <w:lvlJc w:val="left"/>
      <w:pPr>
        <w:ind w:left="1440" w:hanging="360"/>
      </w:pPr>
    </w:lvl>
    <w:lvl w:ilvl="2" w:tplc="E5405F9E">
      <w:start w:val="1"/>
      <w:numFmt w:val="lowerRoman"/>
      <w:lvlText w:val="%3."/>
      <w:lvlJc w:val="right"/>
      <w:pPr>
        <w:ind w:left="2160" w:hanging="180"/>
      </w:pPr>
    </w:lvl>
    <w:lvl w:ilvl="3" w:tplc="9EB62210">
      <w:start w:val="1"/>
      <w:numFmt w:val="decimal"/>
      <w:lvlText w:val="%4."/>
      <w:lvlJc w:val="left"/>
      <w:pPr>
        <w:ind w:left="2880" w:hanging="360"/>
      </w:pPr>
    </w:lvl>
    <w:lvl w:ilvl="4" w:tplc="270AF7AA">
      <w:start w:val="1"/>
      <w:numFmt w:val="lowerLetter"/>
      <w:lvlText w:val="%5."/>
      <w:lvlJc w:val="left"/>
      <w:pPr>
        <w:ind w:left="3600" w:hanging="360"/>
      </w:pPr>
    </w:lvl>
    <w:lvl w:ilvl="5" w:tplc="F40E47FA">
      <w:start w:val="1"/>
      <w:numFmt w:val="lowerRoman"/>
      <w:lvlText w:val="%6."/>
      <w:lvlJc w:val="right"/>
      <w:pPr>
        <w:ind w:left="4320" w:hanging="180"/>
      </w:pPr>
    </w:lvl>
    <w:lvl w:ilvl="6" w:tplc="C4C8E1DE">
      <w:start w:val="1"/>
      <w:numFmt w:val="decimal"/>
      <w:lvlText w:val="%7."/>
      <w:lvlJc w:val="left"/>
      <w:pPr>
        <w:ind w:left="5040" w:hanging="360"/>
      </w:pPr>
    </w:lvl>
    <w:lvl w:ilvl="7" w:tplc="7DACC342">
      <w:start w:val="1"/>
      <w:numFmt w:val="lowerLetter"/>
      <w:lvlText w:val="%8."/>
      <w:lvlJc w:val="left"/>
      <w:pPr>
        <w:ind w:left="5760" w:hanging="360"/>
      </w:pPr>
    </w:lvl>
    <w:lvl w:ilvl="8" w:tplc="454CE6E2">
      <w:start w:val="1"/>
      <w:numFmt w:val="lowerRoman"/>
      <w:lvlText w:val="%9."/>
      <w:lvlJc w:val="right"/>
      <w:pPr>
        <w:ind w:left="6480" w:hanging="180"/>
      </w:pPr>
    </w:lvl>
  </w:abstractNum>
  <w:num w:numId="1" w16cid:durableId="1265458171">
    <w:abstractNumId w:val="24"/>
  </w:num>
  <w:num w:numId="2" w16cid:durableId="824972081">
    <w:abstractNumId w:val="46"/>
  </w:num>
  <w:num w:numId="3" w16cid:durableId="1367177309">
    <w:abstractNumId w:val="31"/>
  </w:num>
  <w:num w:numId="4" w16cid:durableId="1934775354">
    <w:abstractNumId w:val="32"/>
  </w:num>
  <w:num w:numId="5" w16cid:durableId="1271815351">
    <w:abstractNumId w:val="44"/>
  </w:num>
  <w:num w:numId="6" w16cid:durableId="1170634245">
    <w:abstractNumId w:val="34"/>
  </w:num>
  <w:num w:numId="7" w16cid:durableId="307512047">
    <w:abstractNumId w:val="16"/>
  </w:num>
  <w:num w:numId="8" w16cid:durableId="1817214590">
    <w:abstractNumId w:val="37"/>
  </w:num>
  <w:num w:numId="9" w16cid:durableId="1710449133">
    <w:abstractNumId w:val="43"/>
  </w:num>
  <w:num w:numId="10" w16cid:durableId="1969313940">
    <w:abstractNumId w:val="27"/>
  </w:num>
  <w:num w:numId="11" w16cid:durableId="903373095">
    <w:abstractNumId w:val="33"/>
  </w:num>
  <w:num w:numId="12" w16cid:durableId="1817914321">
    <w:abstractNumId w:val="41"/>
  </w:num>
  <w:num w:numId="13" w16cid:durableId="1271889412">
    <w:abstractNumId w:val="30"/>
  </w:num>
  <w:num w:numId="14" w16cid:durableId="1377388591">
    <w:abstractNumId w:val="20"/>
  </w:num>
  <w:num w:numId="15" w16cid:durableId="1005135170">
    <w:abstractNumId w:val="21"/>
  </w:num>
  <w:num w:numId="16" w16cid:durableId="1238202388">
    <w:abstractNumId w:val="14"/>
  </w:num>
  <w:num w:numId="17" w16cid:durableId="1797479058">
    <w:abstractNumId w:val="23"/>
  </w:num>
  <w:num w:numId="18" w16cid:durableId="1670282664">
    <w:abstractNumId w:val="17"/>
  </w:num>
  <w:num w:numId="19" w16cid:durableId="1199389095">
    <w:abstractNumId w:val="13"/>
  </w:num>
  <w:num w:numId="20" w16cid:durableId="1592346774">
    <w:abstractNumId w:val="38"/>
  </w:num>
  <w:num w:numId="21" w16cid:durableId="1740638707">
    <w:abstractNumId w:val="39"/>
  </w:num>
  <w:num w:numId="22" w16cid:durableId="862521286">
    <w:abstractNumId w:val="11"/>
  </w:num>
  <w:num w:numId="23" w16cid:durableId="608195764">
    <w:abstractNumId w:val="22"/>
  </w:num>
  <w:num w:numId="24" w16cid:durableId="1065689369">
    <w:abstractNumId w:val="25"/>
  </w:num>
  <w:num w:numId="25" w16cid:durableId="1019432549">
    <w:abstractNumId w:val="29"/>
  </w:num>
  <w:num w:numId="26" w16cid:durableId="2024550455">
    <w:abstractNumId w:val="10"/>
  </w:num>
  <w:num w:numId="27" w16cid:durableId="1858233358">
    <w:abstractNumId w:val="19"/>
  </w:num>
  <w:num w:numId="28" w16cid:durableId="1264143583">
    <w:abstractNumId w:val="12"/>
  </w:num>
  <w:num w:numId="29" w16cid:durableId="1666401032">
    <w:abstractNumId w:val="45"/>
  </w:num>
  <w:num w:numId="30" w16cid:durableId="1494880693">
    <w:abstractNumId w:val="28"/>
  </w:num>
  <w:num w:numId="31" w16cid:durableId="1588803936">
    <w:abstractNumId w:val="36"/>
  </w:num>
  <w:num w:numId="32" w16cid:durableId="1851330052">
    <w:abstractNumId w:val="15"/>
  </w:num>
  <w:num w:numId="33" w16cid:durableId="148598586">
    <w:abstractNumId w:val="42"/>
  </w:num>
  <w:num w:numId="34" w16cid:durableId="1989242032">
    <w:abstractNumId w:val="26"/>
  </w:num>
  <w:num w:numId="35" w16cid:durableId="241567765">
    <w:abstractNumId w:val="18"/>
  </w:num>
  <w:num w:numId="36" w16cid:durableId="1800027395">
    <w:abstractNumId w:val="47"/>
  </w:num>
  <w:num w:numId="37" w16cid:durableId="1982080759">
    <w:abstractNumId w:val="9"/>
  </w:num>
  <w:num w:numId="38" w16cid:durableId="1827356646">
    <w:abstractNumId w:val="7"/>
  </w:num>
  <w:num w:numId="39" w16cid:durableId="1577208918">
    <w:abstractNumId w:val="6"/>
  </w:num>
  <w:num w:numId="40" w16cid:durableId="741485377">
    <w:abstractNumId w:val="5"/>
  </w:num>
  <w:num w:numId="41" w16cid:durableId="583611365">
    <w:abstractNumId w:val="4"/>
  </w:num>
  <w:num w:numId="42" w16cid:durableId="2085570505">
    <w:abstractNumId w:val="8"/>
  </w:num>
  <w:num w:numId="43" w16cid:durableId="691150084">
    <w:abstractNumId w:val="3"/>
  </w:num>
  <w:num w:numId="44" w16cid:durableId="1814130524">
    <w:abstractNumId w:val="2"/>
  </w:num>
  <w:num w:numId="45" w16cid:durableId="1472745372">
    <w:abstractNumId w:val="1"/>
  </w:num>
  <w:num w:numId="46" w16cid:durableId="1710056">
    <w:abstractNumId w:val="0"/>
  </w:num>
  <w:num w:numId="47" w16cid:durableId="1118373226">
    <w:abstractNumId w:val="35"/>
  </w:num>
  <w:num w:numId="48" w16cid:durableId="1045563647">
    <w:abstractNumId w:val="40"/>
  </w:num>
  <w:numIdMacAtCleanup w:val="4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F60"/>
    <w:rsid w:val="000007BC"/>
    <w:rsid w:val="0000103E"/>
    <w:rsid w:val="00001348"/>
    <w:rsid w:val="0000138F"/>
    <w:rsid w:val="000017F5"/>
    <w:rsid w:val="000018A3"/>
    <w:rsid w:val="0000194F"/>
    <w:rsid w:val="00001A77"/>
    <w:rsid w:val="00002027"/>
    <w:rsid w:val="00002544"/>
    <w:rsid w:val="0000299D"/>
    <w:rsid w:val="00002D9F"/>
    <w:rsid w:val="00003043"/>
    <w:rsid w:val="00005197"/>
    <w:rsid w:val="0000576B"/>
    <w:rsid w:val="00005871"/>
    <w:rsid w:val="0000606C"/>
    <w:rsid w:val="00006280"/>
    <w:rsid w:val="00006F69"/>
    <w:rsid w:val="000076CD"/>
    <w:rsid w:val="00007780"/>
    <w:rsid w:val="00007B39"/>
    <w:rsid w:val="00007DAF"/>
    <w:rsid w:val="00007E4B"/>
    <w:rsid w:val="000100AB"/>
    <w:rsid w:val="0001061E"/>
    <w:rsid w:val="0001083F"/>
    <w:rsid w:val="00010BA0"/>
    <w:rsid w:val="00011137"/>
    <w:rsid w:val="0001188D"/>
    <w:rsid w:val="00012149"/>
    <w:rsid w:val="000123DF"/>
    <w:rsid w:val="00012AD3"/>
    <w:rsid w:val="00012B34"/>
    <w:rsid w:val="00012F21"/>
    <w:rsid w:val="0001390C"/>
    <w:rsid w:val="00013D50"/>
    <w:rsid w:val="0001499E"/>
    <w:rsid w:val="00014C52"/>
    <w:rsid w:val="00014D47"/>
    <w:rsid w:val="000152A4"/>
    <w:rsid w:val="00015BFE"/>
    <w:rsid w:val="0001658B"/>
    <w:rsid w:val="000167D9"/>
    <w:rsid w:val="00016A98"/>
    <w:rsid w:val="00016F2A"/>
    <w:rsid w:val="00016F38"/>
    <w:rsid w:val="0001744E"/>
    <w:rsid w:val="00017713"/>
    <w:rsid w:val="00017941"/>
    <w:rsid w:val="00020175"/>
    <w:rsid w:val="00020295"/>
    <w:rsid w:val="00020652"/>
    <w:rsid w:val="000208B4"/>
    <w:rsid w:val="00020F0A"/>
    <w:rsid w:val="0002120E"/>
    <w:rsid w:val="0002125E"/>
    <w:rsid w:val="00021659"/>
    <w:rsid w:val="00021757"/>
    <w:rsid w:val="00021972"/>
    <w:rsid w:val="00021C71"/>
    <w:rsid w:val="00021EB1"/>
    <w:rsid w:val="000227A0"/>
    <w:rsid w:val="00022F39"/>
    <w:rsid w:val="00023211"/>
    <w:rsid w:val="000237BB"/>
    <w:rsid w:val="000238BE"/>
    <w:rsid w:val="0002408E"/>
    <w:rsid w:val="00024D70"/>
    <w:rsid w:val="00025016"/>
    <w:rsid w:val="0002557A"/>
    <w:rsid w:val="000256A5"/>
    <w:rsid w:val="000258E3"/>
    <w:rsid w:val="00025D1B"/>
    <w:rsid w:val="00025E3A"/>
    <w:rsid w:val="00026213"/>
    <w:rsid w:val="000263D5"/>
    <w:rsid w:val="00026626"/>
    <w:rsid w:val="00026E51"/>
    <w:rsid w:val="0002706C"/>
    <w:rsid w:val="00027D92"/>
    <w:rsid w:val="00027F34"/>
    <w:rsid w:val="00030198"/>
    <w:rsid w:val="000308E2"/>
    <w:rsid w:val="00030DDE"/>
    <w:rsid w:val="00030F1C"/>
    <w:rsid w:val="000317C2"/>
    <w:rsid w:val="00031C9E"/>
    <w:rsid w:val="00031D0B"/>
    <w:rsid w:val="0003238E"/>
    <w:rsid w:val="00032548"/>
    <w:rsid w:val="00032B22"/>
    <w:rsid w:val="00032C46"/>
    <w:rsid w:val="000333BA"/>
    <w:rsid w:val="000336E9"/>
    <w:rsid w:val="000337A1"/>
    <w:rsid w:val="00033A08"/>
    <w:rsid w:val="00033B11"/>
    <w:rsid w:val="00034022"/>
    <w:rsid w:val="00034F70"/>
    <w:rsid w:val="0003503E"/>
    <w:rsid w:val="000352BF"/>
    <w:rsid w:val="00035B81"/>
    <w:rsid w:val="000361FC"/>
    <w:rsid w:val="0003657B"/>
    <w:rsid w:val="000366F1"/>
    <w:rsid w:val="00036A88"/>
    <w:rsid w:val="000370AF"/>
    <w:rsid w:val="0003718F"/>
    <w:rsid w:val="0003759B"/>
    <w:rsid w:val="00037702"/>
    <w:rsid w:val="00037A2B"/>
    <w:rsid w:val="00037AD6"/>
    <w:rsid w:val="000400C2"/>
    <w:rsid w:val="000400D5"/>
    <w:rsid w:val="000414E7"/>
    <w:rsid w:val="000416F4"/>
    <w:rsid w:val="00041A7D"/>
    <w:rsid w:val="00041F32"/>
    <w:rsid w:val="00042198"/>
    <w:rsid w:val="00042984"/>
    <w:rsid w:val="00043726"/>
    <w:rsid w:val="00043D26"/>
    <w:rsid w:val="00043EBF"/>
    <w:rsid w:val="00044232"/>
    <w:rsid w:val="000442AB"/>
    <w:rsid w:val="000442FA"/>
    <w:rsid w:val="000448AE"/>
    <w:rsid w:val="00044B45"/>
    <w:rsid w:val="00045506"/>
    <w:rsid w:val="00045C53"/>
    <w:rsid w:val="00045E21"/>
    <w:rsid w:val="0004645E"/>
    <w:rsid w:val="00046966"/>
    <w:rsid w:val="00046A90"/>
    <w:rsid w:val="00046B07"/>
    <w:rsid w:val="00046B79"/>
    <w:rsid w:val="00046FFD"/>
    <w:rsid w:val="00047260"/>
    <w:rsid w:val="00047577"/>
    <w:rsid w:val="000477ED"/>
    <w:rsid w:val="000479A8"/>
    <w:rsid w:val="00047CD8"/>
    <w:rsid w:val="00047D06"/>
    <w:rsid w:val="00047F24"/>
    <w:rsid w:val="000500D5"/>
    <w:rsid w:val="00050349"/>
    <w:rsid w:val="0005066D"/>
    <w:rsid w:val="00050E15"/>
    <w:rsid w:val="00050EAE"/>
    <w:rsid w:val="00050EB6"/>
    <w:rsid w:val="00051A87"/>
    <w:rsid w:val="00051AA9"/>
    <w:rsid w:val="00052027"/>
    <w:rsid w:val="000522BB"/>
    <w:rsid w:val="000528D5"/>
    <w:rsid w:val="0005345F"/>
    <w:rsid w:val="00053D75"/>
    <w:rsid w:val="00054146"/>
    <w:rsid w:val="00054237"/>
    <w:rsid w:val="0005474F"/>
    <w:rsid w:val="00054AD5"/>
    <w:rsid w:val="00054D3B"/>
    <w:rsid w:val="00054E85"/>
    <w:rsid w:val="000562D7"/>
    <w:rsid w:val="00056C33"/>
    <w:rsid w:val="00056E38"/>
    <w:rsid w:val="00056F20"/>
    <w:rsid w:val="00057F70"/>
    <w:rsid w:val="000602ED"/>
    <w:rsid w:val="00060434"/>
    <w:rsid w:val="0006087D"/>
    <w:rsid w:val="00061D5F"/>
    <w:rsid w:val="000631FC"/>
    <w:rsid w:val="00064267"/>
    <w:rsid w:val="00064B99"/>
    <w:rsid w:val="00064C40"/>
    <w:rsid w:val="00064CB5"/>
    <w:rsid w:val="00064ED9"/>
    <w:rsid w:val="00064F05"/>
    <w:rsid w:val="0006564A"/>
    <w:rsid w:val="00065CF8"/>
    <w:rsid w:val="00066008"/>
    <w:rsid w:val="00066B24"/>
    <w:rsid w:val="00066C6E"/>
    <w:rsid w:val="00066FC1"/>
    <w:rsid w:val="000670A9"/>
    <w:rsid w:val="000670C0"/>
    <w:rsid w:val="00067152"/>
    <w:rsid w:val="00067353"/>
    <w:rsid w:val="00067486"/>
    <w:rsid w:val="00067803"/>
    <w:rsid w:val="00067DDA"/>
    <w:rsid w:val="00070238"/>
    <w:rsid w:val="00070F64"/>
    <w:rsid w:val="00071995"/>
    <w:rsid w:val="000729C5"/>
    <w:rsid w:val="00072C93"/>
    <w:rsid w:val="000731CE"/>
    <w:rsid w:val="00073498"/>
    <w:rsid w:val="00073A87"/>
    <w:rsid w:val="000743D9"/>
    <w:rsid w:val="000745DD"/>
    <w:rsid w:val="00074AF9"/>
    <w:rsid w:val="00075D6A"/>
    <w:rsid w:val="00075EBF"/>
    <w:rsid w:val="00076AB3"/>
    <w:rsid w:val="00076BFB"/>
    <w:rsid w:val="00076DB1"/>
    <w:rsid w:val="0007712E"/>
    <w:rsid w:val="0007FF27"/>
    <w:rsid w:val="00080094"/>
    <w:rsid w:val="000804E8"/>
    <w:rsid w:val="00081169"/>
    <w:rsid w:val="00081597"/>
    <w:rsid w:val="000816F0"/>
    <w:rsid w:val="000818D7"/>
    <w:rsid w:val="0008199E"/>
    <w:rsid w:val="00081BE0"/>
    <w:rsid w:val="00081E19"/>
    <w:rsid w:val="00081EDA"/>
    <w:rsid w:val="000821C8"/>
    <w:rsid w:val="0008253C"/>
    <w:rsid w:val="00082B70"/>
    <w:rsid w:val="00082DCD"/>
    <w:rsid w:val="00082E7A"/>
    <w:rsid w:val="00083611"/>
    <w:rsid w:val="0008373D"/>
    <w:rsid w:val="0008416F"/>
    <w:rsid w:val="0008441D"/>
    <w:rsid w:val="00084EAA"/>
    <w:rsid w:val="000855D1"/>
    <w:rsid w:val="0008571E"/>
    <w:rsid w:val="00085C90"/>
    <w:rsid w:val="00086299"/>
    <w:rsid w:val="00086724"/>
    <w:rsid w:val="00086FED"/>
    <w:rsid w:val="000871FB"/>
    <w:rsid w:val="00087411"/>
    <w:rsid w:val="00087A7D"/>
    <w:rsid w:val="00087B21"/>
    <w:rsid w:val="00087E1C"/>
    <w:rsid w:val="000904D9"/>
    <w:rsid w:val="000904F0"/>
    <w:rsid w:val="000907A8"/>
    <w:rsid w:val="000907ED"/>
    <w:rsid w:val="00090B07"/>
    <w:rsid w:val="00090BCC"/>
    <w:rsid w:val="00090DBB"/>
    <w:rsid w:val="00090E44"/>
    <w:rsid w:val="00090EAF"/>
    <w:rsid w:val="0009141C"/>
    <w:rsid w:val="000915A8"/>
    <w:rsid w:val="00091A94"/>
    <w:rsid w:val="00091D93"/>
    <w:rsid w:val="00092091"/>
    <w:rsid w:val="000923CA"/>
    <w:rsid w:val="00092B8B"/>
    <w:rsid w:val="00092DE0"/>
    <w:rsid w:val="00093EC8"/>
    <w:rsid w:val="00094218"/>
    <w:rsid w:val="000947A9"/>
    <w:rsid w:val="00094AB3"/>
    <w:rsid w:val="00095140"/>
    <w:rsid w:val="00095151"/>
    <w:rsid w:val="00095614"/>
    <w:rsid w:val="000958C0"/>
    <w:rsid w:val="00096A27"/>
    <w:rsid w:val="00096DEF"/>
    <w:rsid w:val="00097088"/>
    <w:rsid w:val="0009739E"/>
    <w:rsid w:val="00097C44"/>
    <w:rsid w:val="00097DD9"/>
    <w:rsid w:val="000A02E3"/>
    <w:rsid w:val="000A0429"/>
    <w:rsid w:val="000A09B3"/>
    <w:rsid w:val="000A104C"/>
    <w:rsid w:val="000A1054"/>
    <w:rsid w:val="000A10AA"/>
    <w:rsid w:val="000A1190"/>
    <w:rsid w:val="000A135F"/>
    <w:rsid w:val="000A164C"/>
    <w:rsid w:val="000A1854"/>
    <w:rsid w:val="000A1BD7"/>
    <w:rsid w:val="000A1FDB"/>
    <w:rsid w:val="000A2B86"/>
    <w:rsid w:val="000A2E58"/>
    <w:rsid w:val="000A3516"/>
    <w:rsid w:val="000A3C7C"/>
    <w:rsid w:val="000A3D2C"/>
    <w:rsid w:val="000A5511"/>
    <w:rsid w:val="000A576D"/>
    <w:rsid w:val="000A5BA3"/>
    <w:rsid w:val="000A5CAD"/>
    <w:rsid w:val="000A6282"/>
    <w:rsid w:val="000A64F4"/>
    <w:rsid w:val="000A6890"/>
    <w:rsid w:val="000A695F"/>
    <w:rsid w:val="000A6AD9"/>
    <w:rsid w:val="000A6DB8"/>
    <w:rsid w:val="000A7018"/>
    <w:rsid w:val="000A7123"/>
    <w:rsid w:val="000A72A9"/>
    <w:rsid w:val="000A73FF"/>
    <w:rsid w:val="000A7446"/>
    <w:rsid w:val="000A7A87"/>
    <w:rsid w:val="000A7CFB"/>
    <w:rsid w:val="000ADB96"/>
    <w:rsid w:val="000B0275"/>
    <w:rsid w:val="000B04AC"/>
    <w:rsid w:val="000B08B8"/>
    <w:rsid w:val="000B0F58"/>
    <w:rsid w:val="000B10F8"/>
    <w:rsid w:val="000B1213"/>
    <w:rsid w:val="000B138F"/>
    <w:rsid w:val="000B1DCB"/>
    <w:rsid w:val="000B1E9B"/>
    <w:rsid w:val="000B263A"/>
    <w:rsid w:val="000B276C"/>
    <w:rsid w:val="000B2881"/>
    <w:rsid w:val="000B2AB4"/>
    <w:rsid w:val="000B2DCF"/>
    <w:rsid w:val="000B2F1B"/>
    <w:rsid w:val="000B31F4"/>
    <w:rsid w:val="000B36B7"/>
    <w:rsid w:val="000B376A"/>
    <w:rsid w:val="000B3B51"/>
    <w:rsid w:val="000B3FB8"/>
    <w:rsid w:val="000B490B"/>
    <w:rsid w:val="000B4CEE"/>
    <w:rsid w:val="000B4FB3"/>
    <w:rsid w:val="000B508C"/>
    <w:rsid w:val="000B52E0"/>
    <w:rsid w:val="000B5421"/>
    <w:rsid w:val="000B5707"/>
    <w:rsid w:val="000B58E6"/>
    <w:rsid w:val="000B59A2"/>
    <w:rsid w:val="000B5FA4"/>
    <w:rsid w:val="000B614A"/>
    <w:rsid w:val="000B6377"/>
    <w:rsid w:val="000B69D0"/>
    <w:rsid w:val="000B6A27"/>
    <w:rsid w:val="000B6D0F"/>
    <w:rsid w:val="000B6DBC"/>
    <w:rsid w:val="000B72DA"/>
    <w:rsid w:val="000B74CE"/>
    <w:rsid w:val="000B7DF0"/>
    <w:rsid w:val="000B7E4D"/>
    <w:rsid w:val="000C0018"/>
    <w:rsid w:val="000C0586"/>
    <w:rsid w:val="000C09F9"/>
    <w:rsid w:val="000C0C81"/>
    <w:rsid w:val="000C155B"/>
    <w:rsid w:val="000C1C54"/>
    <w:rsid w:val="000C241E"/>
    <w:rsid w:val="000C2635"/>
    <w:rsid w:val="000C36B2"/>
    <w:rsid w:val="000C4166"/>
    <w:rsid w:val="000C45AA"/>
    <w:rsid w:val="000C45F3"/>
    <w:rsid w:val="000C5124"/>
    <w:rsid w:val="000C52D5"/>
    <w:rsid w:val="000C53C8"/>
    <w:rsid w:val="000C5773"/>
    <w:rsid w:val="000C57E4"/>
    <w:rsid w:val="000C6578"/>
    <w:rsid w:val="000C6655"/>
    <w:rsid w:val="000C6978"/>
    <w:rsid w:val="000C72EC"/>
    <w:rsid w:val="000C75EF"/>
    <w:rsid w:val="000C771D"/>
    <w:rsid w:val="000C7853"/>
    <w:rsid w:val="000C7DDF"/>
    <w:rsid w:val="000C7DF2"/>
    <w:rsid w:val="000C7E4A"/>
    <w:rsid w:val="000C7FCB"/>
    <w:rsid w:val="000D0218"/>
    <w:rsid w:val="000D0A59"/>
    <w:rsid w:val="000D0B5D"/>
    <w:rsid w:val="000D0F27"/>
    <w:rsid w:val="000D133E"/>
    <w:rsid w:val="000D1673"/>
    <w:rsid w:val="000D1A77"/>
    <w:rsid w:val="000D1EF5"/>
    <w:rsid w:val="000D2569"/>
    <w:rsid w:val="000D28DE"/>
    <w:rsid w:val="000D334F"/>
    <w:rsid w:val="000D3419"/>
    <w:rsid w:val="000D3528"/>
    <w:rsid w:val="000D3812"/>
    <w:rsid w:val="000D3816"/>
    <w:rsid w:val="000D38D1"/>
    <w:rsid w:val="000D39B5"/>
    <w:rsid w:val="000D4B12"/>
    <w:rsid w:val="000D4B51"/>
    <w:rsid w:val="000D537B"/>
    <w:rsid w:val="000D5923"/>
    <w:rsid w:val="000D5C5D"/>
    <w:rsid w:val="000D6A3E"/>
    <w:rsid w:val="000D6B0A"/>
    <w:rsid w:val="000D6BBA"/>
    <w:rsid w:val="000D6EBD"/>
    <w:rsid w:val="000D7160"/>
    <w:rsid w:val="000D730A"/>
    <w:rsid w:val="000D76F5"/>
    <w:rsid w:val="000D7D13"/>
    <w:rsid w:val="000D7EAE"/>
    <w:rsid w:val="000E02AB"/>
    <w:rsid w:val="000E0561"/>
    <w:rsid w:val="000E0825"/>
    <w:rsid w:val="000E082F"/>
    <w:rsid w:val="000E0B21"/>
    <w:rsid w:val="000E19A9"/>
    <w:rsid w:val="000E1ADE"/>
    <w:rsid w:val="000E1CB8"/>
    <w:rsid w:val="000E22D4"/>
    <w:rsid w:val="000E289E"/>
    <w:rsid w:val="000E2C46"/>
    <w:rsid w:val="000E2E9B"/>
    <w:rsid w:val="000E3195"/>
    <w:rsid w:val="000E31D9"/>
    <w:rsid w:val="000E322E"/>
    <w:rsid w:val="000E347E"/>
    <w:rsid w:val="000E385C"/>
    <w:rsid w:val="000E38D4"/>
    <w:rsid w:val="000E4297"/>
    <w:rsid w:val="000E45DE"/>
    <w:rsid w:val="000E46DD"/>
    <w:rsid w:val="000E47A4"/>
    <w:rsid w:val="000E495B"/>
    <w:rsid w:val="000E4B1D"/>
    <w:rsid w:val="000E552E"/>
    <w:rsid w:val="000E5AA2"/>
    <w:rsid w:val="000E61CF"/>
    <w:rsid w:val="000E6F1F"/>
    <w:rsid w:val="000E708B"/>
    <w:rsid w:val="000E7589"/>
    <w:rsid w:val="000E7E66"/>
    <w:rsid w:val="000F0222"/>
    <w:rsid w:val="000F0910"/>
    <w:rsid w:val="000F148D"/>
    <w:rsid w:val="000F1CC5"/>
    <w:rsid w:val="000F2460"/>
    <w:rsid w:val="000F273C"/>
    <w:rsid w:val="000F37DD"/>
    <w:rsid w:val="000F3827"/>
    <w:rsid w:val="000F392A"/>
    <w:rsid w:val="000F3A85"/>
    <w:rsid w:val="000F3D37"/>
    <w:rsid w:val="000F3FAD"/>
    <w:rsid w:val="000F406E"/>
    <w:rsid w:val="000F40EE"/>
    <w:rsid w:val="000F46BD"/>
    <w:rsid w:val="000F4CA3"/>
    <w:rsid w:val="000F4D9D"/>
    <w:rsid w:val="000F4FAE"/>
    <w:rsid w:val="000F5CD4"/>
    <w:rsid w:val="000F600E"/>
    <w:rsid w:val="000F61BA"/>
    <w:rsid w:val="000F61EE"/>
    <w:rsid w:val="000F688B"/>
    <w:rsid w:val="000F6B70"/>
    <w:rsid w:val="000F6CE3"/>
    <w:rsid w:val="000F6EA9"/>
    <w:rsid w:val="000F72DD"/>
    <w:rsid w:val="000F74F5"/>
    <w:rsid w:val="000F7742"/>
    <w:rsid w:val="000F7E04"/>
    <w:rsid w:val="000F7F8B"/>
    <w:rsid w:val="00100130"/>
    <w:rsid w:val="001009C0"/>
    <w:rsid w:val="00100A9F"/>
    <w:rsid w:val="00100B2F"/>
    <w:rsid w:val="00101208"/>
    <w:rsid w:val="0010120D"/>
    <w:rsid w:val="0010158F"/>
    <w:rsid w:val="00101A5D"/>
    <w:rsid w:val="00101C1E"/>
    <w:rsid w:val="001022BF"/>
    <w:rsid w:val="00102F15"/>
    <w:rsid w:val="00103089"/>
    <w:rsid w:val="001034E4"/>
    <w:rsid w:val="00103911"/>
    <w:rsid w:val="00103B59"/>
    <w:rsid w:val="00103D39"/>
    <w:rsid w:val="00104425"/>
    <w:rsid w:val="001044CA"/>
    <w:rsid w:val="001047C6"/>
    <w:rsid w:val="00104B58"/>
    <w:rsid w:val="00104DDA"/>
    <w:rsid w:val="00104F9A"/>
    <w:rsid w:val="00105090"/>
    <w:rsid w:val="0010551B"/>
    <w:rsid w:val="0010562B"/>
    <w:rsid w:val="0010586E"/>
    <w:rsid w:val="00105A45"/>
    <w:rsid w:val="00105A85"/>
    <w:rsid w:val="00105F4C"/>
    <w:rsid w:val="00106F12"/>
    <w:rsid w:val="0010718B"/>
    <w:rsid w:val="00107446"/>
    <w:rsid w:val="00107622"/>
    <w:rsid w:val="00107641"/>
    <w:rsid w:val="001108F7"/>
    <w:rsid w:val="00110B30"/>
    <w:rsid w:val="00111062"/>
    <w:rsid w:val="0011156F"/>
    <w:rsid w:val="00111DC7"/>
    <w:rsid w:val="00112AA6"/>
    <w:rsid w:val="00112D2D"/>
    <w:rsid w:val="00113822"/>
    <w:rsid w:val="0011418F"/>
    <w:rsid w:val="0011428A"/>
    <w:rsid w:val="001150A3"/>
    <w:rsid w:val="0011625C"/>
    <w:rsid w:val="00116C7B"/>
    <w:rsid w:val="00116CE2"/>
    <w:rsid w:val="00117004"/>
    <w:rsid w:val="00117445"/>
    <w:rsid w:val="00117A2C"/>
    <w:rsid w:val="00117E5B"/>
    <w:rsid w:val="00120485"/>
    <w:rsid w:val="00120AC6"/>
    <w:rsid w:val="00120E36"/>
    <w:rsid w:val="00121380"/>
    <w:rsid w:val="00121A31"/>
    <w:rsid w:val="00121F14"/>
    <w:rsid w:val="001220FF"/>
    <w:rsid w:val="00122263"/>
    <w:rsid w:val="00122398"/>
    <w:rsid w:val="00122AE3"/>
    <w:rsid w:val="00122F01"/>
    <w:rsid w:val="00123014"/>
    <w:rsid w:val="00123124"/>
    <w:rsid w:val="001233B2"/>
    <w:rsid w:val="001234C4"/>
    <w:rsid w:val="0012449E"/>
    <w:rsid w:val="001246C5"/>
    <w:rsid w:val="00124879"/>
    <w:rsid w:val="00125248"/>
    <w:rsid w:val="00125883"/>
    <w:rsid w:val="00125DE4"/>
    <w:rsid w:val="00126065"/>
    <w:rsid w:val="00126D26"/>
    <w:rsid w:val="00127076"/>
    <w:rsid w:val="0012711D"/>
    <w:rsid w:val="001272CF"/>
    <w:rsid w:val="00127462"/>
    <w:rsid w:val="00127745"/>
    <w:rsid w:val="00127B5A"/>
    <w:rsid w:val="00127CA8"/>
    <w:rsid w:val="001307C2"/>
    <w:rsid w:val="0013092A"/>
    <w:rsid w:val="001309D6"/>
    <w:rsid w:val="00130BAF"/>
    <w:rsid w:val="00130F56"/>
    <w:rsid w:val="00131648"/>
    <w:rsid w:val="001321D5"/>
    <w:rsid w:val="0013226C"/>
    <w:rsid w:val="001327DA"/>
    <w:rsid w:val="00132DC6"/>
    <w:rsid w:val="001334E8"/>
    <w:rsid w:val="00133D3E"/>
    <w:rsid w:val="0013424C"/>
    <w:rsid w:val="001345C6"/>
    <w:rsid w:val="0013461D"/>
    <w:rsid w:val="00134CB0"/>
    <w:rsid w:val="00134E93"/>
    <w:rsid w:val="00134EE9"/>
    <w:rsid w:val="0013526F"/>
    <w:rsid w:val="001354B6"/>
    <w:rsid w:val="00135658"/>
    <w:rsid w:val="001356F8"/>
    <w:rsid w:val="001357ED"/>
    <w:rsid w:val="001358C7"/>
    <w:rsid w:val="00135CD5"/>
    <w:rsid w:val="00135EF6"/>
    <w:rsid w:val="00136BD0"/>
    <w:rsid w:val="00136E26"/>
    <w:rsid w:val="0013771B"/>
    <w:rsid w:val="00137821"/>
    <w:rsid w:val="00137A43"/>
    <w:rsid w:val="0014037F"/>
    <w:rsid w:val="00140475"/>
    <w:rsid w:val="0014066B"/>
    <w:rsid w:val="00140A54"/>
    <w:rsid w:val="00140B01"/>
    <w:rsid w:val="00140E35"/>
    <w:rsid w:val="00141239"/>
    <w:rsid w:val="00141364"/>
    <w:rsid w:val="00141A36"/>
    <w:rsid w:val="00141E55"/>
    <w:rsid w:val="001421B2"/>
    <w:rsid w:val="00142B49"/>
    <w:rsid w:val="00142F87"/>
    <w:rsid w:val="001431B7"/>
    <w:rsid w:val="00143BB9"/>
    <w:rsid w:val="00143BE4"/>
    <w:rsid w:val="00144435"/>
    <w:rsid w:val="00144572"/>
    <w:rsid w:val="0014530B"/>
    <w:rsid w:val="0014540C"/>
    <w:rsid w:val="001454A1"/>
    <w:rsid w:val="0014598B"/>
    <w:rsid w:val="00145ACB"/>
    <w:rsid w:val="00145E74"/>
    <w:rsid w:val="0014603C"/>
    <w:rsid w:val="00146245"/>
    <w:rsid w:val="00146A01"/>
    <w:rsid w:val="00146BDD"/>
    <w:rsid w:val="001476AE"/>
    <w:rsid w:val="00147FB0"/>
    <w:rsid w:val="00150132"/>
    <w:rsid w:val="0015091C"/>
    <w:rsid w:val="00150EA0"/>
    <w:rsid w:val="00150EE4"/>
    <w:rsid w:val="001510BC"/>
    <w:rsid w:val="0015174C"/>
    <w:rsid w:val="001517A7"/>
    <w:rsid w:val="00151F1E"/>
    <w:rsid w:val="0015208F"/>
    <w:rsid w:val="00152895"/>
    <w:rsid w:val="001528B7"/>
    <w:rsid w:val="001529DF"/>
    <w:rsid w:val="00152E4B"/>
    <w:rsid w:val="00152F0A"/>
    <w:rsid w:val="001530D4"/>
    <w:rsid w:val="0015359E"/>
    <w:rsid w:val="00153C48"/>
    <w:rsid w:val="001541C7"/>
    <w:rsid w:val="001546E2"/>
    <w:rsid w:val="00154EA5"/>
    <w:rsid w:val="0015552D"/>
    <w:rsid w:val="00156085"/>
    <w:rsid w:val="00156305"/>
    <w:rsid w:val="00156526"/>
    <w:rsid w:val="0015693A"/>
    <w:rsid w:val="00156C49"/>
    <w:rsid w:val="00156E80"/>
    <w:rsid w:val="00156FC3"/>
    <w:rsid w:val="001572C7"/>
    <w:rsid w:val="0015737C"/>
    <w:rsid w:val="0015786F"/>
    <w:rsid w:val="00157BDF"/>
    <w:rsid w:val="001608F6"/>
    <w:rsid w:val="00160BE8"/>
    <w:rsid w:val="0016159B"/>
    <w:rsid w:val="00161860"/>
    <w:rsid w:val="00161A99"/>
    <w:rsid w:val="00161B4E"/>
    <w:rsid w:val="00161FAC"/>
    <w:rsid w:val="001621F1"/>
    <w:rsid w:val="0016238A"/>
    <w:rsid w:val="00162517"/>
    <w:rsid w:val="001632E6"/>
    <w:rsid w:val="001632F4"/>
    <w:rsid w:val="00163463"/>
    <w:rsid w:val="001637FE"/>
    <w:rsid w:val="00163ACA"/>
    <w:rsid w:val="00164801"/>
    <w:rsid w:val="00164CAC"/>
    <w:rsid w:val="00164F9E"/>
    <w:rsid w:val="00164FE8"/>
    <w:rsid w:val="00165668"/>
    <w:rsid w:val="0016698F"/>
    <w:rsid w:val="00166FA6"/>
    <w:rsid w:val="00167DD8"/>
    <w:rsid w:val="0017036B"/>
    <w:rsid w:val="001709A9"/>
    <w:rsid w:val="00170B49"/>
    <w:rsid w:val="00170F22"/>
    <w:rsid w:val="00171234"/>
    <w:rsid w:val="00172291"/>
    <w:rsid w:val="001726E5"/>
    <w:rsid w:val="001727D9"/>
    <w:rsid w:val="00172DD0"/>
    <w:rsid w:val="00172E60"/>
    <w:rsid w:val="001733F1"/>
    <w:rsid w:val="0017361E"/>
    <w:rsid w:val="0017392F"/>
    <w:rsid w:val="00173A70"/>
    <w:rsid w:val="00173AD2"/>
    <w:rsid w:val="00174161"/>
    <w:rsid w:val="00174B09"/>
    <w:rsid w:val="00174DF6"/>
    <w:rsid w:val="00174E1C"/>
    <w:rsid w:val="00174F10"/>
    <w:rsid w:val="00175701"/>
    <w:rsid w:val="001758CD"/>
    <w:rsid w:val="00175DB7"/>
    <w:rsid w:val="00175E9C"/>
    <w:rsid w:val="0017607B"/>
    <w:rsid w:val="00176195"/>
    <w:rsid w:val="00176487"/>
    <w:rsid w:val="00176E6B"/>
    <w:rsid w:val="001770A0"/>
    <w:rsid w:val="00177346"/>
    <w:rsid w:val="0017751E"/>
    <w:rsid w:val="00177618"/>
    <w:rsid w:val="0017769E"/>
    <w:rsid w:val="00177A3B"/>
    <w:rsid w:val="00177EDD"/>
    <w:rsid w:val="00180054"/>
    <w:rsid w:val="001805B4"/>
    <w:rsid w:val="00180C99"/>
    <w:rsid w:val="00181A56"/>
    <w:rsid w:val="00181C2D"/>
    <w:rsid w:val="00181D36"/>
    <w:rsid w:val="001820A6"/>
    <w:rsid w:val="001820BB"/>
    <w:rsid w:val="00182819"/>
    <w:rsid w:val="001831F0"/>
    <w:rsid w:val="0018350E"/>
    <w:rsid w:val="001835F2"/>
    <w:rsid w:val="0018372B"/>
    <w:rsid w:val="001838BB"/>
    <w:rsid w:val="00184170"/>
    <w:rsid w:val="00184394"/>
    <w:rsid w:val="0018451F"/>
    <w:rsid w:val="0018472E"/>
    <w:rsid w:val="00184ADB"/>
    <w:rsid w:val="00184F1C"/>
    <w:rsid w:val="00185A5C"/>
    <w:rsid w:val="00185B2E"/>
    <w:rsid w:val="001863B7"/>
    <w:rsid w:val="0018649B"/>
    <w:rsid w:val="001865CB"/>
    <w:rsid w:val="00186B20"/>
    <w:rsid w:val="00187F0F"/>
    <w:rsid w:val="001901E5"/>
    <w:rsid w:val="00190725"/>
    <w:rsid w:val="00190C93"/>
    <w:rsid w:val="00191031"/>
    <w:rsid w:val="00191415"/>
    <w:rsid w:val="00191A6F"/>
    <w:rsid w:val="001930E2"/>
    <w:rsid w:val="0019394D"/>
    <w:rsid w:val="00193DA8"/>
    <w:rsid w:val="0019414A"/>
    <w:rsid w:val="0019425C"/>
    <w:rsid w:val="0019449F"/>
    <w:rsid w:val="00194511"/>
    <w:rsid w:val="001947D9"/>
    <w:rsid w:val="001949B7"/>
    <w:rsid w:val="00194C3C"/>
    <w:rsid w:val="00194CB4"/>
    <w:rsid w:val="00194CFF"/>
    <w:rsid w:val="00194D8C"/>
    <w:rsid w:val="001951CE"/>
    <w:rsid w:val="00195412"/>
    <w:rsid w:val="00195A8F"/>
    <w:rsid w:val="00195F16"/>
    <w:rsid w:val="00196356"/>
    <w:rsid w:val="00196E9A"/>
    <w:rsid w:val="0019715B"/>
    <w:rsid w:val="00197489"/>
    <w:rsid w:val="00197714"/>
    <w:rsid w:val="00197762"/>
    <w:rsid w:val="0019778B"/>
    <w:rsid w:val="00197CBC"/>
    <w:rsid w:val="00197E40"/>
    <w:rsid w:val="00197EB5"/>
    <w:rsid w:val="00197EBC"/>
    <w:rsid w:val="00197F8A"/>
    <w:rsid w:val="001A008C"/>
    <w:rsid w:val="001A0113"/>
    <w:rsid w:val="001A07B2"/>
    <w:rsid w:val="001A0D9C"/>
    <w:rsid w:val="001A1270"/>
    <w:rsid w:val="001A1C01"/>
    <w:rsid w:val="001A2CB3"/>
    <w:rsid w:val="001A30EF"/>
    <w:rsid w:val="001A31A6"/>
    <w:rsid w:val="001A3A07"/>
    <w:rsid w:val="001A40DB"/>
    <w:rsid w:val="001A4656"/>
    <w:rsid w:val="001A4901"/>
    <w:rsid w:val="001A4E99"/>
    <w:rsid w:val="001A5753"/>
    <w:rsid w:val="001A5A4F"/>
    <w:rsid w:val="001A5AAA"/>
    <w:rsid w:val="001A5C76"/>
    <w:rsid w:val="001A5C90"/>
    <w:rsid w:val="001A5CCA"/>
    <w:rsid w:val="001A65A9"/>
    <w:rsid w:val="001A65B3"/>
    <w:rsid w:val="001A6A48"/>
    <w:rsid w:val="001A6E92"/>
    <w:rsid w:val="001A7598"/>
    <w:rsid w:val="001A78CA"/>
    <w:rsid w:val="001A78F3"/>
    <w:rsid w:val="001A7BC8"/>
    <w:rsid w:val="001B024C"/>
    <w:rsid w:val="001B0567"/>
    <w:rsid w:val="001B0867"/>
    <w:rsid w:val="001B0A14"/>
    <w:rsid w:val="001B0AD8"/>
    <w:rsid w:val="001B0C99"/>
    <w:rsid w:val="001B0EA0"/>
    <w:rsid w:val="001B0F58"/>
    <w:rsid w:val="001B1102"/>
    <w:rsid w:val="001B138C"/>
    <w:rsid w:val="001B1786"/>
    <w:rsid w:val="001B1B29"/>
    <w:rsid w:val="001B1B2B"/>
    <w:rsid w:val="001B1D8A"/>
    <w:rsid w:val="001B212A"/>
    <w:rsid w:val="001B29F4"/>
    <w:rsid w:val="001B2D57"/>
    <w:rsid w:val="001B3542"/>
    <w:rsid w:val="001B3556"/>
    <w:rsid w:val="001B35D9"/>
    <w:rsid w:val="001B41EB"/>
    <w:rsid w:val="001B41EE"/>
    <w:rsid w:val="001B426A"/>
    <w:rsid w:val="001B4648"/>
    <w:rsid w:val="001B47B3"/>
    <w:rsid w:val="001B4FE3"/>
    <w:rsid w:val="001B50D9"/>
    <w:rsid w:val="001B5493"/>
    <w:rsid w:val="001B5543"/>
    <w:rsid w:val="001B5E6D"/>
    <w:rsid w:val="001B6098"/>
    <w:rsid w:val="001B6465"/>
    <w:rsid w:val="001B6AA0"/>
    <w:rsid w:val="001B6FD6"/>
    <w:rsid w:val="001C00D6"/>
    <w:rsid w:val="001C0118"/>
    <w:rsid w:val="001C0468"/>
    <w:rsid w:val="001C07CF"/>
    <w:rsid w:val="001C0B7F"/>
    <w:rsid w:val="001C0D06"/>
    <w:rsid w:val="001C0D5B"/>
    <w:rsid w:val="001C1060"/>
    <w:rsid w:val="001C1239"/>
    <w:rsid w:val="001C18F4"/>
    <w:rsid w:val="001C1B3A"/>
    <w:rsid w:val="001C1E16"/>
    <w:rsid w:val="001C2383"/>
    <w:rsid w:val="001C289D"/>
    <w:rsid w:val="001C28CB"/>
    <w:rsid w:val="001C2908"/>
    <w:rsid w:val="001C331E"/>
    <w:rsid w:val="001C3AFB"/>
    <w:rsid w:val="001C40F6"/>
    <w:rsid w:val="001C4298"/>
    <w:rsid w:val="001C4650"/>
    <w:rsid w:val="001C4A14"/>
    <w:rsid w:val="001C4AAC"/>
    <w:rsid w:val="001C4AFD"/>
    <w:rsid w:val="001C4D24"/>
    <w:rsid w:val="001C4DE2"/>
    <w:rsid w:val="001C4E4D"/>
    <w:rsid w:val="001C54BF"/>
    <w:rsid w:val="001C576E"/>
    <w:rsid w:val="001C5A35"/>
    <w:rsid w:val="001C5B8F"/>
    <w:rsid w:val="001C5CEA"/>
    <w:rsid w:val="001C69A1"/>
    <w:rsid w:val="001C6B95"/>
    <w:rsid w:val="001C6C71"/>
    <w:rsid w:val="001C6E1D"/>
    <w:rsid w:val="001C71D5"/>
    <w:rsid w:val="001C7566"/>
    <w:rsid w:val="001C7D83"/>
    <w:rsid w:val="001D06B3"/>
    <w:rsid w:val="001D0B0B"/>
    <w:rsid w:val="001D0C51"/>
    <w:rsid w:val="001D0E8C"/>
    <w:rsid w:val="001D1390"/>
    <w:rsid w:val="001D13E6"/>
    <w:rsid w:val="001D1595"/>
    <w:rsid w:val="001D161F"/>
    <w:rsid w:val="001D16B2"/>
    <w:rsid w:val="001D1B8F"/>
    <w:rsid w:val="001D20ED"/>
    <w:rsid w:val="001D23AD"/>
    <w:rsid w:val="001D2768"/>
    <w:rsid w:val="001D296A"/>
    <w:rsid w:val="001D2CA4"/>
    <w:rsid w:val="001D30DA"/>
    <w:rsid w:val="001D358A"/>
    <w:rsid w:val="001D388D"/>
    <w:rsid w:val="001D3935"/>
    <w:rsid w:val="001D3D53"/>
    <w:rsid w:val="001D3E50"/>
    <w:rsid w:val="001D3FCA"/>
    <w:rsid w:val="001D416F"/>
    <w:rsid w:val="001D4186"/>
    <w:rsid w:val="001D4900"/>
    <w:rsid w:val="001D4EDF"/>
    <w:rsid w:val="001D5039"/>
    <w:rsid w:val="001D5126"/>
    <w:rsid w:val="001D559A"/>
    <w:rsid w:val="001D5717"/>
    <w:rsid w:val="001D7E9D"/>
    <w:rsid w:val="001E0206"/>
    <w:rsid w:val="001E0834"/>
    <w:rsid w:val="001E15BF"/>
    <w:rsid w:val="001E1F91"/>
    <w:rsid w:val="001E2557"/>
    <w:rsid w:val="001E2854"/>
    <w:rsid w:val="001E2C02"/>
    <w:rsid w:val="001E2C5C"/>
    <w:rsid w:val="001E2C84"/>
    <w:rsid w:val="001E2CE0"/>
    <w:rsid w:val="001E3577"/>
    <w:rsid w:val="001E3D05"/>
    <w:rsid w:val="001E4025"/>
    <w:rsid w:val="001E425B"/>
    <w:rsid w:val="001E4493"/>
    <w:rsid w:val="001E477B"/>
    <w:rsid w:val="001E4F4C"/>
    <w:rsid w:val="001E556D"/>
    <w:rsid w:val="001E5AFD"/>
    <w:rsid w:val="001E5CF3"/>
    <w:rsid w:val="001E5EC7"/>
    <w:rsid w:val="001E5F13"/>
    <w:rsid w:val="001E63C2"/>
    <w:rsid w:val="001E678C"/>
    <w:rsid w:val="001E7606"/>
    <w:rsid w:val="001E7C2C"/>
    <w:rsid w:val="001E7DFA"/>
    <w:rsid w:val="001E7ED9"/>
    <w:rsid w:val="001E7F6B"/>
    <w:rsid w:val="001F00CA"/>
    <w:rsid w:val="001F0165"/>
    <w:rsid w:val="001F04CF"/>
    <w:rsid w:val="001F078A"/>
    <w:rsid w:val="001F0F83"/>
    <w:rsid w:val="001F0FA7"/>
    <w:rsid w:val="001F167A"/>
    <w:rsid w:val="001F1DD0"/>
    <w:rsid w:val="001F1E5E"/>
    <w:rsid w:val="001F24DE"/>
    <w:rsid w:val="001F25F1"/>
    <w:rsid w:val="001F27B3"/>
    <w:rsid w:val="001F2A75"/>
    <w:rsid w:val="001F2CB6"/>
    <w:rsid w:val="001F2D9A"/>
    <w:rsid w:val="001F2DC2"/>
    <w:rsid w:val="001F2F21"/>
    <w:rsid w:val="001F3259"/>
    <w:rsid w:val="001F3352"/>
    <w:rsid w:val="001F3C7C"/>
    <w:rsid w:val="001F43C5"/>
    <w:rsid w:val="001F473F"/>
    <w:rsid w:val="001F4997"/>
    <w:rsid w:val="001F4A5C"/>
    <w:rsid w:val="001F4E60"/>
    <w:rsid w:val="001F4F88"/>
    <w:rsid w:val="001F50AA"/>
    <w:rsid w:val="001F51BB"/>
    <w:rsid w:val="001F5340"/>
    <w:rsid w:val="001F557D"/>
    <w:rsid w:val="001F579F"/>
    <w:rsid w:val="001F5B02"/>
    <w:rsid w:val="001F6011"/>
    <w:rsid w:val="001F61DB"/>
    <w:rsid w:val="001F6364"/>
    <w:rsid w:val="001F6528"/>
    <w:rsid w:val="001F661A"/>
    <w:rsid w:val="001F6B94"/>
    <w:rsid w:val="001F6E61"/>
    <w:rsid w:val="001F6FE9"/>
    <w:rsid w:val="001F708E"/>
    <w:rsid w:val="001F7318"/>
    <w:rsid w:val="001F7631"/>
    <w:rsid w:val="001F7A5E"/>
    <w:rsid w:val="001F7D27"/>
    <w:rsid w:val="001F7D55"/>
    <w:rsid w:val="002004F3"/>
    <w:rsid w:val="00200785"/>
    <w:rsid w:val="002007D8"/>
    <w:rsid w:val="0020135B"/>
    <w:rsid w:val="00201361"/>
    <w:rsid w:val="0020137E"/>
    <w:rsid w:val="00201B9F"/>
    <w:rsid w:val="00201D6F"/>
    <w:rsid w:val="00201FCF"/>
    <w:rsid w:val="002023F7"/>
    <w:rsid w:val="00202669"/>
    <w:rsid w:val="00202924"/>
    <w:rsid w:val="00202A5C"/>
    <w:rsid w:val="00202F25"/>
    <w:rsid w:val="00202FFD"/>
    <w:rsid w:val="002032AF"/>
    <w:rsid w:val="00203498"/>
    <w:rsid w:val="00203634"/>
    <w:rsid w:val="002039C7"/>
    <w:rsid w:val="00203FA3"/>
    <w:rsid w:val="00203FD8"/>
    <w:rsid w:val="002044E0"/>
    <w:rsid w:val="002049ED"/>
    <w:rsid w:val="00204D2C"/>
    <w:rsid w:val="002051C3"/>
    <w:rsid w:val="0020657A"/>
    <w:rsid w:val="00206A4D"/>
    <w:rsid w:val="00206B13"/>
    <w:rsid w:val="00206C74"/>
    <w:rsid w:val="00206C78"/>
    <w:rsid w:val="00206EE7"/>
    <w:rsid w:val="002070D4"/>
    <w:rsid w:val="002071F5"/>
    <w:rsid w:val="0020757B"/>
    <w:rsid w:val="00207E28"/>
    <w:rsid w:val="00210105"/>
    <w:rsid w:val="00210AD4"/>
    <w:rsid w:val="0021155B"/>
    <w:rsid w:val="00211C41"/>
    <w:rsid w:val="002123BD"/>
    <w:rsid w:val="00212721"/>
    <w:rsid w:val="002128D6"/>
    <w:rsid w:val="00213017"/>
    <w:rsid w:val="002132FB"/>
    <w:rsid w:val="00213767"/>
    <w:rsid w:val="00213AE7"/>
    <w:rsid w:val="002141AD"/>
    <w:rsid w:val="00214361"/>
    <w:rsid w:val="00214736"/>
    <w:rsid w:val="00214991"/>
    <w:rsid w:val="00214D61"/>
    <w:rsid w:val="00215207"/>
    <w:rsid w:val="00216478"/>
    <w:rsid w:val="002171A1"/>
    <w:rsid w:val="0021727C"/>
    <w:rsid w:val="0021731A"/>
    <w:rsid w:val="00217613"/>
    <w:rsid w:val="00220544"/>
    <w:rsid w:val="00220690"/>
    <w:rsid w:val="002209B5"/>
    <w:rsid w:val="00220F6E"/>
    <w:rsid w:val="00221084"/>
    <w:rsid w:val="002212C9"/>
    <w:rsid w:val="00221A09"/>
    <w:rsid w:val="00221AC5"/>
    <w:rsid w:val="00221FC8"/>
    <w:rsid w:val="00222750"/>
    <w:rsid w:val="002229C5"/>
    <w:rsid w:val="002234B9"/>
    <w:rsid w:val="00223A35"/>
    <w:rsid w:val="002243C7"/>
    <w:rsid w:val="002246A6"/>
    <w:rsid w:val="002246C6"/>
    <w:rsid w:val="002247B8"/>
    <w:rsid w:val="00224D8B"/>
    <w:rsid w:val="00224DAF"/>
    <w:rsid w:val="002252CA"/>
    <w:rsid w:val="002257A7"/>
    <w:rsid w:val="0022630E"/>
    <w:rsid w:val="002265A6"/>
    <w:rsid w:val="00226A34"/>
    <w:rsid w:val="00226BDA"/>
    <w:rsid w:val="00226CC8"/>
    <w:rsid w:val="00226D0F"/>
    <w:rsid w:val="00226F2C"/>
    <w:rsid w:val="0022741C"/>
    <w:rsid w:val="0022749B"/>
    <w:rsid w:val="00227855"/>
    <w:rsid w:val="00227C52"/>
    <w:rsid w:val="00227EC3"/>
    <w:rsid w:val="002308C6"/>
    <w:rsid w:val="00230DE8"/>
    <w:rsid w:val="00231F4D"/>
    <w:rsid w:val="002324BA"/>
    <w:rsid w:val="002328F9"/>
    <w:rsid w:val="00232E70"/>
    <w:rsid w:val="00232FD5"/>
    <w:rsid w:val="002330F4"/>
    <w:rsid w:val="00233132"/>
    <w:rsid w:val="002334F4"/>
    <w:rsid w:val="002338CA"/>
    <w:rsid w:val="0023393D"/>
    <w:rsid w:val="00233D80"/>
    <w:rsid w:val="00233DF8"/>
    <w:rsid w:val="00234494"/>
    <w:rsid w:val="0023452D"/>
    <w:rsid w:val="00235130"/>
    <w:rsid w:val="002356AB"/>
    <w:rsid w:val="002362CE"/>
    <w:rsid w:val="00236B19"/>
    <w:rsid w:val="00236F2C"/>
    <w:rsid w:val="00237065"/>
    <w:rsid w:val="002372F3"/>
    <w:rsid w:val="00237AAC"/>
    <w:rsid w:val="00237E7D"/>
    <w:rsid w:val="002400B6"/>
    <w:rsid w:val="002408DD"/>
    <w:rsid w:val="00240A67"/>
    <w:rsid w:val="00240E4D"/>
    <w:rsid w:val="002411A8"/>
    <w:rsid w:val="00241535"/>
    <w:rsid w:val="0024170F"/>
    <w:rsid w:val="00241BDA"/>
    <w:rsid w:val="00241FDA"/>
    <w:rsid w:val="002423D4"/>
    <w:rsid w:val="0024256A"/>
    <w:rsid w:val="00242C67"/>
    <w:rsid w:val="00242E2F"/>
    <w:rsid w:val="00242F2A"/>
    <w:rsid w:val="00243EF7"/>
    <w:rsid w:val="002444C4"/>
    <w:rsid w:val="00244B78"/>
    <w:rsid w:val="00245A88"/>
    <w:rsid w:val="00245BA5"/>
    <w:rsid w:val="00245CA6"/>
    <w:rsid w:val="00246033"/>
    <w:rsid w:val="00246295"/>
    <w:rsid w:val="00246489"/>
    <w:rsid w:val="00246757"/>
    <w:rsid w:val="0024723D"/>
    <w:rsid w:val="00247CB6"/>
    <w:rsid w:val="00247E99"/>
    <w:rsid w:val="0025021B"/>
    <w:rsid w:val="0025037C"/>
    <w:rsid w:val="002503B2"/>
    <w:rsid w:val="002504CE"/>
    <w:rsid w:val="002506D9"/>
    <w:rsid w:val="0025093F"/>
    <w:rsid w:val="00250BE3"/>
    <w:rsid w:val="00250EFE"/>
    <w:rsid w:val="00251499"/>
    <w:rsid w:val="002517A5"/>
    <w:rsid w:val="00251AB2"/>
    <w:rsid w:val="00251C2A"/>
    <w:rsid w:val="00252160"/>
    <w:rsid w:val="0025242E"/>
    <w:rsid w:val="002524F3"/>
    <w:rsid w:val="00252869"/>
    <w:rsid w:val="00252A51"/>
    <w:rsid w:val="00252C84"/>
    <w:rsid w:val="00252DF9"/>
    <w:rsid w:val="002531D4"/>
    <w:rsid w:val="00254025"/>
    <w:rsid w:val="002556A8"/>
    <w:rsid w:val="002557AB"/>
    <w:rsid w:val="002558EE"/>
    <w:rsid w:val="002558F3"/>
    <w:rsid w:val="0025601F"/>
    <w:rsid w:val="002562AD"/>
    <w:rsid w:val="002562B5"/>
    <w:rsid w:val="002568BF"/>
    <w:rsid w:val="00256B23"/>
    <w:rsid w:val="00256D27"/>
    <w:rsid w:val="002573C4"/>
    <w:rsid w:val="002575A3"/>
    <w:rsid w:val="00257A25"/>
    <w:rsid w:val="00257E93"/>
    <w:rsid w:val="0026002B"/>
    <w:rsid w:val="002602F5"/>
    <w:rsid w:val="00260466"/>
    <w:rsid w:val="002604D4"/>
    <w:rsid w:val="002608F5"/>
    <w:rsid w:val="00260B43"/>
    <w:rsid w:val="00260B99"/>
    <w:rsid w:val="00260DF6"/>
    <w:rsid w:val="00260E9F"/>
    <w:rsid w:val="00261269"/>
    <w:rsid w:val="002612AE"/>
    <w:rsid w:val="00261315"/>
    <w:rsid w:val="002615B2"/>
    <w:rsid w:val="00261AAC"/>
    <w:rsid w:val="00261E93"/>
    <w:rsid w:val="00262279"/>
    <w:rsid w:val="00262615"/>
    <w:rsid w:val="0026299F"/>
    <w:rsid w:val="00262F63"/>
    <w:rsid w:val="002630F8"/>
    <w:rsid w:val="00263B30"/>
    <w:rsid w:val="002640B1"/>
    <w:rsid w:val="00264B0C"/>
    <w:rsid w:val="002651D7"/>
    <w:rsid w:val="00265385"/>
    <w:rsid w:val="0026583C"/>
    <w:rsid w:val="00265EB7"/>
    <w:rsid w:val="002663AD"/>
    <w:rsid w:val="00267014"/>
    <w:rsid w:val="0026717E"/>
    <w:rsid w:val="00267288"/>
    <w:rsid w:val="002673EB"/>
    <w:rsid w:val="00267492"/>
    <w:rsid w:val="0026788C"/>
    <w:rsid w:val="00267E4C"/>
    <w:rsid w:val="00267F35"/>
    <w:rsid w:val="00267F81"/>
    <w:rsid w:val="00267FB8"/>
    <w:rsid w:val="00267FD1"/>
    <w:rsid w:val="0027056D"/>
    <w:rsid w:val="00271108"/>
    <w:rsid w:val="0027110F"/>
    <w:rsid w:val="00271667"/>
    <w:rsid w:val="00271788"/>
    <w:rsid w:val="00272391"/>
    <w:rsid w:val="002723EE"/>
    <w:rsid w:val="00273372"/>
    <w:rsid w:val="00273894"/>
    <w:rsid w:val="00273D49"/>
    <w:rsid w:val="002741DB"/>
    <w:rsid w:val="00274245"/>
    <w:rsid w:val="002746BB"/>
    <w:rsid w:val="0027481E"/>
    <w:rsid w:val="00274C97"/>
    <w:rsid w:val="00274F5B"/>
    <w:rsid w:val="0027574F"/>
    <w:rsid w:val="002759AA"/>
    <w:rsid w:val="00277D5F"/>
    <w:rsid w:val="00280108"/>
    <w:rsid w:val="0028013E"/>
    <w:rsid w:val="002804C6"/>
    <w:rsid w:val="00280B69"/>
    <w:rsid w:val="00280DFF"/>
    <w:rsid w:val="00281343"/>
    <w:rsid w:val="002820CB"/>
    <w:rsid w:val="0028260A"/>
    <w:rsid w:val="00282662"/>
    <w:rsid w:val="00282765"/>
    <w:rsid w:val="00282F6C"/>
    <w:rsid w:val="00283C15"/>
    <w:rsid w:val="00283DC1"/>
    <w:rsid w:val="00284781"/>
    <w:rsid w:val="00284856"/>
    <w:rsid w:val="002849CE"/>
    <w:rsid w:val="00285204"/>
    <w:rsid w:val="002855C0"/>
    <w:rsid w:val="002858D0"/>
    <w:rsid w:val="00286A2F"/>
    <w:rsid w:val="00286F34"/>
    <w:rsid w:val="00286FDE"/>
    <w:rsid w:val="00287A1E"/>
    <w:rsid w:val="002901AE"/>
    <w:rsid w:val="00290458"/>
    <w:rsid w:val="00290583"/>
    <w:rsid w:val="002908B1"/>
    <w:rsid w:val="002908DC"/>
    <w:rsid w:val="00290B25"/>
    <w:rsid w:val="00290FCE"/>
    <w:rsid w:val="0029155D"/>
    <w:rsid w:val="002929E9"/>
    <w:rsid w:val="0029318F"/>
    <w:rsid w:val="00293464"/>
    <w:rsid w:val="00293835"/>
    <w:rsid w:val="00293CDE"/>
    <w:rsid w:val="002940F3"/>
    <w:rsid w:val="002941EB"/>
    <w:rsid w:val="002942B8"/>
    <w:rsid w:val="00294A6D"/>
    <w:rsid w:val="002950F7"/>
    <w:rsid w:val="0029546D"/>
    <w:rsid w:val="002963B5"/>
    <w:rsid w:val="002965EC"/>
    <w:rsid w:val="0029660E"/>
    <w:rsid w:val="00296CD0"/>
    <w:rsid w:val="00296D8E"/>
    <w:rsid w:val="002976FC"/>
    <w:rsid w:val="00297794"/>
    <w:rsid w:val="00297DDE"/>
    <w:rsid w:val="00297F62"/>
    <w:rsid w:val="00297FC3"/>
    <w:rsid w:val="002A030C"/>
    <w:rsid w:val="002A0797"/>
    <w:rsid w:val="002A0BDE"/>
    <w:rsid w:val="002A1177"/>
    <w:rsid w:val="002A1804"/>
    <w:rsid w:val="002A1F43"/>
    <w:rsid w:val="002A2023"/>
    <w:rsid w:val="002A21E8"/>
    <w:rsid w:val="002A2A00"/>
    <w:rsid w:val="002A2BBF"/>
    <w:rsid w:val="002A3409"/>
    <w:rsid w:val="002A371C"/>
    <w:rsid w:val="002A37AE"/>
    <w:rsid w:val="002A4699"/>
    <w:rsid w:val="002A49C4"/>
    <w:rsid w:val="002A50F0"/>
    <w:rsid w:val="002A555E"/>
    <w:rsid w:val="002A55FB"/>
    <w:rsid w:val="002A56BB"/>
    <w:rsid w:val="002A5FE1"/>
    <w:rsid w:val="002A602A"/>
    <w:rsid w:val="002A636F"/>
    <w:rsid w:val="002A6447"/>
    <w:rsid w:val="002A650B"/>
    <w:rsid w:val="002A6701"/>
    <w:rsid w:val="002A6EE3"/>
    <w:rsid w:val="002A743B"/>
    <w:rsid w:val="002A7703"/>
    <w:rsid w:val="002A774D"/>
    <w:rsid w:val="002A7E60"/>
    <w:rsid w:val="002B0136"/>
    <w:rsid w:val="002B0416"/>
    <w:rsid w:val="002B06A0"/>
    <w:rsid w:val="002B0854"/>
    <w:rsid w:val="002B0A07"/>
    <w:rsid w:val="002B1040"/>
    <w:rsid w:val="002B10CF"/>
    <w:rsid w:val="002B159D"/>
    <w:rsid w:val="002B1722"/>
    <w:rsid w:val="002B1BB1"/>
    <w:rsid w:val="002B1E2A"/>
    <w:rsid w:val="002B234F"/>
    <w:rsid w:val="002B297D"/>
    <w:rsid w:val="002B3592"/>
    <w:rsid w:val="002B3B4D"/>
    <w:rsid w:val="002B3DCD"/>
    <w:rsid w:val="002B41A4"/>
    <w:rsid w:val="002B41BF"/>
    <w:rsid w:val="002B4664"/>
    <w:rsid w:val="002B4784"/>
    <w:rsid w:val="002B48F6"/>
    <w:rsid w:val="002B4C27"/>
    <w:rsid w:val="002B4C98"/>
    <w:rsid w:val="002B54CD"/>
    <w:rsid w:val="002B5776"/>
    <w:rsid w:val="002B5870"/>
    <w:rsid w:val="002B59A5"/>
    <w:rsid w:val="002B59D3"/>
    <w:rsid w:val="002B5A00"/>
    <w:rsid w:val="002B5A99"/>
    <w:rsid w:val="002B6A94"/>
    <w:rsid w:val="002B7251"/>
    <w:rsid w:val="002B757D"/>
    <w:rsid w:val="002B7747"/>
    <w:rsid w:val="002B7AA8"/>
    <w:rsid w:val="002B7B78"/>
    <w:rsid w:val="002B7FE5"/>
    <w:rsid w:val="002C090F"/>
    <w:rsid w:val="002C09F4"/>
    <w:rsid w:val="002C1228"/>
    <w:rsid w:val="002C1AF4"/>
    <w:rsid w:val="002C255F"/>
    <w:rsid w:val="002C25BE"/>
    <w:rsid w:val="002C2789"/>
    <w:rsid w:val="002C2792"/>
    <w:rsid w:val="002C2CEB"/>
    <w:rsid w:val="002C304D"/>
    <w:rsid w:val="002C33DB"/>
    <w:rsid w:val="002C3416"/>
    <w:rsid w:val="002C3450"/>
    <w:rsid w:val="002C399B"/>
    <w:rsid w:val="002C3BB5"/>
    <w:rsid w:val="002C3CCE"/>
    <w:rsid w:val="002C3CFE"/>
    <w:rsid w:val="002C430F"/>
    <w:rsid w:val="002C4892"/>
    <w:rsid w:val="002C4C81"/>
    <w:rsid w:val="002C5792"/>
    <w:rsid w:val="002C580A"/>
    <w:rsid w:val="002C5A9F"/>
    <w:rsid w:val="002C6028"/>
    <w:rsid w:val="002C6733"/>
    <w:rsid w:val="002C68DB"/>
    <w:rsid w:val="002C6DBB"/>
    <w:rsid w:val="002C7324"/>
    <w:rsid w:val="002C7566"/>
    <w:rsid w:val="002C765A"/>
    <w:rsid w:val="002C7875"/>
    <w:rsid w:val="002C7C71"/>
    <w:rsid w:val="002D07E7"/>
    <w:rsid w:val="002D0FB2"/>
    <w:rsid w:val="002D1141"/>
    <w:rsid w:val="002D1861"/>
    <w:rsid w:val="002D18D7"/>
    <w:rsid w:val="002D1B15"/>
    <w:rsid w:val="002D2062"/>
    <w:rsid w:val="002D2EC7"/>
    <w:rsid w:val="002D31C6"/>
    <w:rsid w:val="002D39B1"/>
    <w:rsid w:val="002D3D62"/>
    <w:rsid w:val="002D404E"/>
    <w:rsid w:val="002D488E"/>
    <w:rsid w:val="002D4CF9"/>
    <w:rsid w:val="002D4D96"/>
    <w:rsid w:val="002D5B73"/>
    <w:rsid w:val="002D5DA4"/>
    <w:rsid w:val="002D5FA7"/>
    <w:rsid w:val="002D6A02"/>
    <w:rsid w:val="002D6E69"/>
    <w:rsid w:val="002D79F1"/>
    <w:rsid w:val="002E07B9"/>
    <w:rsid w:val="002E0ECF"/>
    <w:rsid w:val="002E22B8"/>
    <w:rsid w:val="002E3085"/>
    <w:rsid w:val="002E47CC"/>
    <w:rsid w:val="002E4DD5"/>
    <w:rsid w:val="002E4E4A"/>
    <w:rsid w:val="002E508C"/>
    <w:rsid w:val="002E5401"/>
    <w:rsid w:val="002E5421"/>
    <w:rsid w:val="002E5A50"/>
    <w:rsid w:val="002E7224"/>
    <w:rsid w:val="002E7229"/>
    <w:rsid w:val="002E793C"/>
    <w:rsid w:val="002F0618"/>
    <w:rsid w:val="002F0751"/>
    <w:rsid w:val="002F0BE1"/>
    <w:rsid w:val="002F17B3"/>
    <w:rsid w:val="002F269B"/>
    <w:rsid w:val="002F29ED"/>
    <w:rsid w:val="002F2E77"/>
    <w:rsid w:val="002F30C7"/>
    <w:rsid w:val="002F34C5"/>
    <w:rsid w:val="002F3BD2"/>
    <w:rsid w:val="002F3DD4"/>
    <w:rsid w:val="002F410B"/>
    <w:rsid w:val="002F481C"/>
    <w:rsid w:val="002F568F"/>
    <w:rsid w:val="002F6818"/>
    <w:rsid w:val="002F6E5C"/>
    <w:rsid w:val="002F726A"/>
    <w:rsid w:val="002F7FA0"/>
    <w:rsid w:val="0030003B"/>
    <w:rsid w:val="00300828"/>
    <w:rsid w:val="00300B6B"/>
    <w:rsid w:val="0030106E"/>
    <w:rsid w:val="003010A7"/>
    <w:rsid w:val="0030110F"/>
    <w:rsid w:val="00301833"/>
    <w:rsid w:val="00301CCB"/>
    <w:rsid w:val="00301D1F"/>
    <w:rsid w:val="00301FE1"/>
    <w:rsid w:val="003025D8"/>
    <w:rsid w:val="00302967"/>
    <w:rsid w:val="00302D14"/>
    <w:rsid w:val="00303565"/>
    <w:rsid w:val="00303764"/>
    <w:rsid w:val="00303D4D"/>
    <w:rsid w:val="00303FD2"/>
    <w:rsid w:val="00305069"/>
    <w:rsid w:val="00305230"/>
    <w:rsid w:val="00305820"/>
    <w:rsid w:val="00305841"/>
    <w:rsid w:val="00305F0D"/>
    <w:rsid w:val="00306020"/>
    <w:rsid w:val="003065F3"/>
    <w:rsid w:val="00306697"/>
    <w:rsid w:val="00306886"/>
    <w:rsid w:val="00306930"/>
    <w:rsid w:val="00306B8E"/>
    <w:rsid w:val="00306D88"/>
    <w:rsid w:val="00307129"/>
    <w:rsid w:val="003075F8"/>
    <w:rsid w:val="00310004"/>
    <w:rsid w:val="003106B5"/>
    <w:rsid w:val="0031087B"/>
    <w:rsid w:val="00311795"/>
    <w:rsid w:val="00311BB8"/>
    <w:rsid w:val="0031205D"/>
    <w:rsid w:val="00312469"/>
    <w:rsid w:val="00312871"/>
    <w:rsid w:val="00312B4F"/>
    <w:rsid w:val="00312C0F"/>
    <w:rsid w:val="00313010"/>
    <w:rsid w:val="0031341D"/>
    <w:rsid w:val="003134D3"/>
    <w:rsid w:val="00313866"/>
    <w:rsid w:val="003142F1"/>
    <w:rsid w:val="00315360"/>
    <w:rsid w:val="003153B7"/>
    <w:rsid w:val="0031554C"/>
    <w:rsid w:val="00315624"/>
    <w:rsid w:val="003157D8"/>
    <w:rsid w:val="00315A63"/>
    <w:rsid w:val="00315D13"/>
    <w:rsid w:val="00316201"/>
    <w:rsid w:val="00316645"/>
    <w:rsid w:val="003169EE"/>
    <w:rsid w:val="00316AC6"/>
    <w:rsid w:val="00317065"/>
    <w:rsid w:val="003172B4"/>
    <w:rsid w:val="00317AD7"/>
    <w:rsid w:val="00317C29"/>
    <w:rsid w:val="00317C8E"/>
    <w:rsid w:val="00317FB1"/>
    <w:rsid w:val="0032015F"/>
    <w:rsid w:val="003203CE"/>
    <w:rsid w:val="003206DE"/>
    <w:rsid w:val="00320BD2"/>
    <w:rsid w:val="00320E96"/>
    <w:rsid w:val="003218BD"/>
    <w:rsid w:val="00321A05"/>
    <w:rsid w:val="00321EAC"/>
    <w:rsid w:val="00322015"/>
    <w:rsid w:val="00322BA1"/>
    <w:rsid w:val="00322BAE"/>
    <w:rsid w:val="00322D2E"/>
    <w:rsid w:val="00322DAE"/>
    <w:rsid w:val="00322F35"/>
    <w:rsid w:val="003231C4"/>
    <w:rsid w:val="003234E1"/>
    <w:rsid w:val="0032350E"/>
    <w:rsid w:val="003236DA"/>
    <w:rsid w:val="0032374E"/>
    <w:rsid w:val="00323782"/>
    <w:rsid w:val="00323CC1"/>
    <w:rsid w:val="003240E7"/>
    <w:rsid w:val="003240EF"/>
    <w:rsid w:val="00324354"/>
    <w:rsid w:val="0032460E"/>
    <w:rsid w:val="00324624"/>
    <w:rsid w:val="003254F8"/>
    <w:rsid w:val="00325DEE"/>
    <w:rsid w:val="003264A4"/>
    <w:rsid w:val="0032666E"/>
    <w:rsid w:val="0032696E"/>
    <w:rsid w:val="00326EB9"/>
    <w:rsid w:val="0032709C"/>
    <w:rsid w:val="003277E7"/>
    <w:rsid w:val="003279E4"/>
    <w:rsid w:val="00327D54"/>
    <w:rsid w:val="00327E18"/>
    <w:rsid w:val="003304A0"/>
    <w:rsid w:val="003304D0"/>
    <w:rsid w:val="00330938"/>
    <w:rsid w:val="00331AEC"/>
    <w:rsid w:val="00331AFD"/>
    <w:rsid w:val="00331D78"/>
    <w:rsid w:val="003321AA"/>
    <w:rsid w:val="00332212"/>
    <w:rsid w:val="00332772"/>
    <w:rsid w:val="00332961"/>
    <w:rsid w:val="00332FC8"/>
    <w:rsid w:val="00333022"/>
    <w:rsid w:val="0033353B"/>
    <w:rsid w:val="003339DC"/>
    <w:rsid w:val="00333ABC"/>
    <w:rsid w:val="00334662"/>
    <w:rsid w:val="0033488A"/>
    <w:rsid w:val="00334905"/>
    <w:rsid w:val="00335FCC"/>
    <w:rsid w:val="003361B8"/>
    <w:rsid w:val="003361C7"/>
    <w:rsid w:val="0033625A"/>
    <w:rsid w:val="0033650F"/>
    <w:rsid w:val="003366AA"/>
    <w:rsid w:val="003368ED"/>
    <w:rsid w:val="003373F0"/>
    <w:rsid w:val="00337557"/>
    <w:rsid w:val="00337B1D"/>
    <w:rsid w:val="00337E5F"/>
    <w:rsid w:val="00340490"/>
    <w:rsid w:val="003405B0"/>
    <w:rsid w:val="00341447"/>
    <w:rsid w:val="0034154D"/>
    <w:rsid w:val="003415DA"/>
    <w:rsid w:val="00341DE6"/>
    <w:rsid w:val="00341FEA"/>
    <w:rsid w:val="003423C0"/>
    <w:rsid w:val="003423C7"/>
    <w:rsid w:val="0034260F"/>
    <w:rsid w:val="0034276F"/>
    <w:rsid w:val="00342908"/>
    <w:rsid w:val="003429B8"/>
    <w:rsid w:val="00342A0F"/>
    <w:rsid w:val="00342A76"/>
    <w:rsid w:val="00342B3B"/>
    <w:rsid w:val="00342F60"/>
    <w:rsid w:val="0034315A"/>
    <w:rsid w:val="00343469"/>
    <w:rsid w:val="00343A0C"/>
    <w:rsid w:val="00343D80"/>
    <w:rsid w:val="0034402F"/>
    <w:rsid w:val="00344290"/>
    <w:rsid w:val="0034444E"/>
    <w:rsid w:val="00344627"/>
    <w:rsid w:val="0034477D"/>
    <w:rsid w:val="003449FF"/>
    <w:rsid w:val="00344B84"/>
    <w:rsid w:val="00344F03"/>
    <w:rsid w:val="0034523D"/>
    <w:rsid w:val="003457EE"/>
    <w:rsid w:val="00345B09"/>
    <w:rsid w:val="00345F08"/>
    <w:rsid w:val="003465DB"/>
    <w:rsid w:val="0034680D"/>
    <w:rsid w:val="00346971"/>
    <w:rsid w:val="00346997"/>
    <w:rsid w:val="00346A1E"/>
    <w:rsid w:val="00346AD3"/>
    <w:rsid w:val="00346C61"/>
    <w:rsid w:val="003476F6"/>
    <w:rsid w:val="00347738"/>
    <w:rsid w:val="00347D99"/>
    <w:rsid w:val="0034CA19"/>
    <w:rsid w:val="003506EE"/>
    <w:rsid w:val="00350774"/>
    <w:rsid w:val="003509A8"/>
    <w:rsid w:val="003520C3"/>
    <w:rsid w:val="003523AF"/>
    <w:rsid w:val="0035298C"/>
    <w:rsid w:val="00353235"/>
    <w:rsid w:val="003534E6"/>
    <w:rsid w:val="0035352F"/>
    <w:rsid w:val="00354021"/>
    <w:rsid w:val="003545AE"/>
    <w:rsid w:val="003548AB"/>
    <w:rsid w:val="00354C68"/>
    <w:rsid w:val="00354D7B"/>
    <w:rsid w:val="0035641D"/>
    <w:rsid w:val="00356774"/>
    <w:rsid w:val="00356EF9"/>
    <w:rsid w:val="00356FCC"/>
    <w:rsid w:val="0035710C"/>
    <w:rsid w:val="003572CF"/>
    <w:rsid w:val="003576AA"/>
    <w:rsid w:val="00357BC0"/>
    <w:rsid w:val="003603EC"/>
    <w:rsid w:val="00360484"/>
    <w:rsid w:val="00360761"/>
    <w:rsid w:val="00360776"/>
    <w:rsid w:val="003611E2"/>
    <w:rsid w:val="00361426"/>
    <w:rsid w:val="00361B16"/>
    <w:rsid w:val="003624FB"/>
    <w:rsid w:val="003628BE"/>
    <w:rsid w:val="00362EDC"/>
    <w:rsid w:val="0036358A"/>
    <w:rsid w:val="003652F8"/>
    <w:rsid w:val="00365BDA"/>
    <w:rsid w:val="00365CF2"/>
    <w:rsid w:val="0036609F"/>
    <w:rsid w:val="0036648F"/>
    <w:rsid w:val="0036649C"/>
    <w:rsid w:val="003667BE"/>
    <w:rsid w:val="0036742D"/>
    <w:rsid w:val="003678A7"/>
    <w:rsid w:val="00367F3B"/>
    <w:rsid w:val="00367F80"/>
    <w:rsid w:val="00367FEC"/>
    <w:rsid w:val="003704DC"/>
    <w:rsid w:val="003704F9"/>
    <w:rsid w:val="0037075C"/>
    <w:rsid w:val="00370A40"/>
    <w:rsid w:val="00370D67"/>
    <w:rsid w:val="003712AB"/>
    <w:rsid w:val="003712F5"/>
    <w:rsid w:val="003714C0"/>
    <w:rsid w:val="0037151A"/>
    <w:rsid w:val="00371680"/>
    <w:rsid w:val="00371AF7"/>
    <w:rsid w:val="00371BE9"/>
    <w:rsid w:val="003722CC"/>
    <w:rsid w:val="003727D3"/>
    <w:rsid w:val="0037289C"/>
    <w:rsid w:val="00372BDA"/>
    <w:rsid w:val="00372C57"/>
    <w:rsid w:val="00372D2E"/>
    <w:rsid w:val="003731A0"/>
    <w:rsid w:val="00373C5D"/>
    <w:rsid w:val="00373FF6"/>
    <w:rsid w:val="00374180"/>
    <w:rsid w:val="003749CB"/>
    <w:rsid w:val="00374CE4"/>
    <w:rsid w:val="00375043"/>
    <w:rsid w:val="00375408"/>
    <w:rsid w:val="0037593C"/>
    <w:rsid w:val="003759DF"/>
    <w:rsid w:val="0037659B"/>
    <w:rsid w:val="00376D87"/>
    <w:rsid w:val="00377870"/>
    <w:rsid w:val="00377A1F"/>
    <w:rsid w:val="00377BFF"/>
    <w:rsid w:val="00377E58"/>
    <w:rsid w:val="0037D57B"/>
    <w:rsid w:val="00380655"/>
    <w:rsid w:val="00380872"/>
    <w:rsid w:val="003809DA"/>
    <w:rsid w:val="00380EC7"/>
    <w:rsid w:val="00380FC6"/>
    <w:rsid w:val="00381967"/>
    <w:rsid w:val="003819F0"/>
    <w:rsid w:val="00381CA8"/>
    <w:rsid w:val="00382399"/>
    <w:rsid w:val="0038246B"/>
    <w:rsid w:val="003830DD"/>
    <w:rsid w:val="003832C3"/>
    <w:rsid w:val="00383E27"/>
    <w:rsid w:val="0038482C"/>
    <w:rsid w:val="003850DF"/>
    <w:rsid w:val="0038541F"/>
    <w:rsid w:val="00385A47"/>
    <w:rsid w:val="00385A9B"/>
    <w:rsid w:val="00385C60"/>
    <w:rsid w:val="003860F7"/>
    <w:rsid w:val="0038663F"/>
    <w:rsid w:val="00386AA8"/>
    <w:rsid w:val="003872B1"/>
    <w:rsid w:val="0038774C"/>
    <w:rsid w:val="00387C8D"/>
    <w:rsid w:val="00390352"/>
    <w:rsid w:val="00390399"/>
    <w:rsid w:val="00390518"/>
    <w:rsid w:val="00390AE1"/>
    <w:rsid w:val="003910ED"/>
    <w:rsid w:val="003911AB"/>
    <w:rsid w:val="003916A6"/>
    <w:rsid w:val="00391B19"/>
    <w:rsid w:val="00391C75"/>
    <w:rsid w:val="0039296C"/>
    <w:rsid w:val="00392CD0"/>
    <w:rsid w:val="00393373"/>
    <w:rsid w:val="003945D1"/>
    <w:rsid w:val="003949DB"/>
    <w:rsid w:val="00394EAD"/>
    <w:rsid w:val="00395457"/>
    <w:rsid w:val="00395E98"/>
    <w:rsid w:val="00395F4F"/>
    <w:rsid w:val="00396BD0"/>
    <w:rsid w:val="00397C30"/>
    <w:rsid w:val="00397CB6"/>
    <w:rsid w:val="00397E27"/>
    <w:rsid w:val="00397EE5"/>
    <w:rsid w:val="00397F16"/>
    <w:rsid w:val="003A0E65"/>
    <w:rsid w:val="003A128D"/>
    <w:rsid w:val="003A12BF"/>
    <w:rsid w:val="003A1588"/>
    <w:rsid w:val="003A1A5D"/>
    <w:rsid w:val="003A1B3C"/>
    <w:rsid w:val="003A1C6E"/>
    <w:rsid w:val="003A1FED"/>
    <w:rsid w:val="003A2264"/>
    <w:rsid w:val="003A2458"/>
    <w:rsid w:val="003A2520"/>
    <w:rsid w:val="003A2644"/>
    <w:rsid w:val="003A2F21"/>
    <w:rsid w:val="003A33B1"/>
    <w:rsid w:val="003A378D"/>
    <w:rsid w:val="003A382A"/>
    <w:rsid w:val="003A38EF"/>
    <w:rsid w:val="003A3A3A"/>
    <w:rsid w:val="003A46BD"/>
    <w:rsid w:val="003A4872"/>
    <w:rsid w:val="003A4CF2"/>
    <w:rsid w:val="003A5394"/>
    <w:rsid w:val="003A5444"/>
    <w:rsid w:val="003A5469"/>
    <w:rsid w:val="003A556D"/>
    <w:rsid w:val="003A6194"/>
    <w:rsid w:val="003A7055"/>
    <w:rsid w:val="003A7481"/>
    <w:rsid w:val="003A757B"/>
    <w:rsid w:val="003A7BA5"/>
    <w:rsid w:val="003B0164"/>
    <w:rsid w:val="003B03CE"/>
    <w:rsid w:val="003B08F9"/>
    <w:rsid w:val="003B0B28"/>
    <w:rsid w:val="003B0C4A"/>
    <w:rsid w:val="003B1F7B"/>
    <w:rsid w:val="003B239E"/>
    <w:rsid w:val="003B250B"/>
    <w:rsid w:val="003B2DE2"/>
    <w:rsid w:val="003B2E9A"/>
    <w:rsid w:val="003B3137"/>
    <w:rsid w:val="003B32FD"/>
    <w:rsid w:val="003B349C"/>
    <w:rsid w:val="003B35C8"/>
    <w:rsid w:val="003B39C0"/>
    <w:rsid w:val="003B463A"/>
    <w:rsid w:val="003B4652"/>
    <w:rsid w:val="003B46DE"/>
    <w:rsid w:val="003B4B74"/>
    <w:rsid w:val="003B5185"/>
    <w:rsid w:val="003B5CB7"/>
    <w:rsid w:val="003B5D16"/>
    <w:rsid w:val="003B6216"/>
    <w:rsid w:val="003B670C"/>
    <w:rsid w:val="003B7248"/>
    <w:rsid w:val="003B7311"/>
    <w:rsid w:val="003B7551"/>
    <w:rsid w:val="003B762D"/>
    <w:rsid w:val="003C00E2"/>
    <w:rsid w:val="003C10AF"/>
    <w:rsid w:val="003C1236"/>
    <w:rsid w:val="003C18D0"/>
    <w:rsid w:val="003C1F24"/>
    <w:rsid w:val="003C26AB"/>
    <w:rsid w:val="003C29A3"/>
    <w:rsid w:val="003C2DD8"/>
    <w:rsid w:val="003C342F"/>
    <w:rsid w:val="003C34E9"/>
    <w:rsid w:val="003C372E"/>
    <w:rsid w:val="003C373B"/>
    <w:rsid w:val="003C3853"/>
    <w:rsid w:val="003C416F"/>
    <w:rsid w:val="003C4DA1"/>
    <w:rsid w:val="003C518E"/>
    <w:rsid w:val="003C5368"/>
    <w:rsid w:val="003C56E6"/>
    <w:rsid w:val="003C60AB"/>
    <w:rsid w:val="003C6244"/>
    <w:rsid w:val="003C65D0"/>
    <w:rsid w:val="003C6A82"/>
    <w:rsid w:val="003C6BA2"/>
    <w:rsid w:val="003C77A2"/>
    <w:rsid w:val="003C7E9F"/>
    <w:rsid w:val="003C7F8F"/>
    <w:rsid w:val="003C7FF1"/>
    <w:rsid w:val="003D0471"/>
    <w:rsid w:val="003D0DC7"/>
    <w:rsid w:val="003D1384"/>
    <w:rsid w:val="003D1637"/>
    <w:rsid w:val="003D1ADD"/>
    <w:rsid w:val="003D1F6F"/>
    <w:rsid w:val="003D2175"/>
    <w:rsid w:val="003D2359"/>
    <w:rsid w:val="003D2698"/>
    <w:rsid w:val="003D284C"/>
    <w:rsid w:val="003D2A7F"/>
    <w:rsid w:val="003D301B"/>
    <w:rsid w:val="003D313E"/>
    <w:rsid w:val="003D3B9D"/>
    <w:rsid w:val="003D4AD0"/>
    <w:rsid w:val="003D5180"/>
    <w:rsid w:val="003D5251"/>
    <w:rsid w:val="003D54FE"/>
    <w:rsid w:val="003D5619"/>
    <w:rsid w:val="003D594F"/>
    <w:rsid w:val="003D5DD8"/>
    <w:rsid w:val="003D640E"/>
    <w:rsid w:val="003D6C73"/>
    <w:rsid w:val="003D7DFD"/>
    <w:rsid w:val="003E09C9"/>
    <w:rsid w:val="003E1070"/>
    <w:rsid w:val="003E1C37"/>
    <w:rsid w:val="003E1D49"/>
    <w:rsid w:val="003E26A8"/>
    <w:rsid w:val="003E26F3"/>
    <w:rsid w:val="003E279A"/>
    <w:rsid w:val="003E29B2"/>
    <w:rsid w:val="003E2A31"/>
    <w:rsid w:val="003E3596"/>
    <w:rsid w:val="003E393D"/>
    <w:rsid w:val="003E4323"/>
    <w:rsid w:val="003E472E"/>
    <w:rsid w:val="003E493B"/>
    <w:rsid w:val="003E49F9"/>
    <w:rsid w:val="003E4A2E"/>
    <w:rsid w:val="003E4F9B"/>
    <w:rsid w:val="003E517E"/>
    <w:rsid w:val="003E52E2"/>
    <w:rsid w:val="003E5369"/>
    <w:rsid w:val="003E5621"/>
    <w:rsid w:val="003E56CE"/>
    <w:rsid w:val="003E67FF"/>
    <w:rsid w:val="003E6FE4"/>
    <w:rsid w:val="003E77B9"/>
    <w:rsid w:val="003E790E"/>
    <w:rsid w:val="003E7C5D"/>
    <w:rsid w:val="003F0086"/>
    <w:rsid w:val="003F1338"/>
    <w:rsid w:val="003F176F"/>
    <w:rsid w:val="003F218A"/>
    <w:rsid w:val="003F258F"/>
    <w:rsid w:val="003F26F1"/>
    <w:rsid w:val="003F3203"/>
    <w:rsid w:val="003F34A5"/>
    <w:rsid w:val="003F35AA"/>
    <w:rsid w:val="003F36AA"/>
    <w:rsid w:val="003F3DC6"/>
    <w:rsid w:val="003F43C4"/>
    <w:rsid w:val="003F51B9"/>
    <w:rsid w:val="003F55E7"/>
    <w:rsid w:val="003F58CE"/>
    <w:rsid w:val="003F5C6A"/>
    <w:rsid w:val="003F5CC4"/>
    <w:rsid w:val="003F6171"/>
    <w:rsid w:val="003F6343"/>
    <w:rsid w:val="003F68D1"/>
    <w:rsid w:val="003F7521"/>
    <w:rsid w:val="003F7607"/>
    <w:rsid w:val="003F7940"/>
    <w:rsid w:val="003F7974"/>
    <w:rsid w:val="004001A1"/>
    <w:rsid w:val="004008CA"/>
    <w:rsid w:val="00400A82"/>
    <w:rsid w:val="00400D3B"/>
    <w:rsid w:val="0040134E"/>
    <w:rsid w:val="004013EF"/>
    <w:rsid w:val="00401BC9"/>
    <w:rsid w:val="00401C0D"/>
    <w:rsid w:val="00401C3F"/>
    <w:rsid w:val="00401C59"/>
    <w:rsid w:val="00401D3B"/>
    <w:rsid w:val="00401DFB"/>
    <w:rsid w:val="004020B8"/>
    <w:rsid w:val="0040254B"/>
    <w:rsid w:val="0040264C"/>
    <w:rsid w:val="00402AF6"/>
    <w:rsid w:val="00402D22"/>
    <w:rsid w:val="004036D2"/>
    <w:rsid w:val="004042F0"/>
    <w:rsid w:val="004048AB"/>
    <w:rsid w:val="00404A03"/>
    <w:rsid w:val="00404D34"/>
    <w:rsid w:val="00405457"/>
    <w:rsid w:val="004059EF"/>
    <w:rsid w:val="004064D7"/>
    <w:rsid w:val="00406726"/>
    <w:rsid w:val="00406990"/>
    <w:rsid w:val="00406B15"/>
    <w:rsid w:val="00406C8D"/>
    <w:rsid w:val="00406E8E"/>
    <w:rsid w:val="0040737B"/>
    <w:rsid w:val="00407653"/>
    <w:rsid w:val="004078EF"/>
    <w:rsid w:val="00410ACA"/>
    <w:rsid w:val="004110CB"/>
    <w:rsid w:val="004111B7"/>
    <w:rsid w:val="0041175A"/>
    <w:rsid w:val="00411DE8"/>
    <w:rsid w:val="00412039"/>
    <w:rsid w:val="00412391"/>
    <w:rsid w:val="004126B7"/>
    <w:rsid w:val="00412B8B"/>
    <w:rsid w:val="00412D0F"/>
    <w:rsid w:val="00412D85"/>
    <w:rsid w:val="00413124"/>
    <w:rsid w:val="004132B0"/>
    <w:rsid w:val="004132C2"/>
    <w:rsid w:val="004135F0"/>
    <w:rsid w:val="00413684"/>
    <w:rsid w:val="0041382D"/>
    <w:rsid w:val="00413A95"/>
    <w:rsid w:val="00413B1B"/>
    <w:rsid w:val="00413C09"/>
    <w:rsid w:val="0041451C"/>
    <w:rsid w:val="00414814"/>
    <w:rsid w:val="004149D0"/>
    <w:rsid w:val="00414B09"/>
    <w:rsid w:val="00414BCF"/>
    <w:rsid w:val="00414E63"/>
    <w:rsid w:val="004150E0"/>
    <w:rsid w:val="004151C2"/>
    <w:rsid w:val="004155B4"/>
    <w:rsid w:val="00415C42"/>
    <w:rsid w:val="00415E0D"/>
    <w:rsid w:val="004167A3"/>
    <w:rsid w:val="00416AF0"/>
    <w:rsid w:val="00416E27"/>
    <w:rsid w:val="00417076"/>
    <w:rsid w:val="004171E0"/>
    <w:rsid w:val="00417355"/>
    <w:rsid w:val="00417B57"/>
    <w:rsid w:val="0042011B"/>
    <w:rsid w:val="0042056C"/>
    <w:rsid w:val="00420CA5"/>
    <w:rsid w:val="00420DC3"/>
    <w:rsid w:val="004210F7"/>
    <w:rsid w:val="0042195E"/>
    <w:rsid w:val="00421AE0"/>
    <w:rsid w:val="00421AEC"/>
    <w:rsid w:val="00421E02"/>
    <w:rsid w:val="0042225E"/>
    <w:rsid w:val="00422286"/>
    <w:rsid w:val="00422D3E"/>
    <w:rsid w:val="004230A0"/>
    <w:rsid w:val="00423150"/>
    <w:rsid w:val="00423276"/>
    <w:rsid w:val="00423B0A"/>
    <w:rsid w:val="00424090"/>
    <w:rsid w:val="004240C3"/>
    <w:rsid w:val="0042431D"/>
    <w:rsid w:val="00424391"/>
    <w:rsid w:val="004248D2"/>
    <w:rsid w:val="00424B37"/>
    <w:rsid w:val="00424BDE"/>
    <w:rsid w:val="00425500"/>
    <w:rsid w:val="0042575B"/>
    <w:rsid w:val="004259B2"/>
    <w:rsid w:val="00425DC9"/>
    <w:rsid w:val="00425F70"/>
    <w:rsid w:val="00426C2A"/>
    <w:rsid w:val="00426D61"/>
    <w:rsid w:val="004271C2"/>
    <w:rsid w:val="0042748C"/>
    <w:rsid w:val="004275D9"/>
    <w:rsid w:val="00427610"/>
    <w:rsid w:val="00430421"/>
    <w:rsid w:val="00430762"/>
    <w:rsid w:val="004309C8"/>
    <w:rsid w:val="0043247B"/>
    <w:rsid w:val="004325C4"/>
    <w:rsid w:val="00433078"/>
    <w:rsid w:val="0043349D"/>
    <w:rsid w:val="00434A4C"/>
    <w:rsid w:val="00434D89"/>
    <w:rsid w:val="00435386"/>
    <w:rsid w:val="00435C42"/>
    <w:rsid w:val="00435D0F"/>
    <w:rsid w:val="00436726"/>
    <w:rsid w:val="00436970"/>
    <w:rsid w:val="00436BC5"/>
    <w:rsid w:val="00436E68"/>
    <w:rsid w:val="00437478"/>
    <w:rsid w:val="00437B45"/>
    <w:rsid w:val="00437E6A"/>
    <w:rsid w:val="00437EAA"/>
    <w:rsid w:val="004405E5"/>
    <w:rsid w:val="00440BEC"/>
    <w:rsid w:val="00440F51"/>
    <w:rsid w:val="00441269"/>
    <w:rsid w:val="0044158A"/>
    <w:rsid w:val="00441A96"/>
    <w:rsid w:val="00441AFF"/>
    <w:rsid w:val="004421A9"/>
    <w:rsid w:val="00442241"/>
    <w:rsid w:val="0044286C"/>
    <w:rsid w:val="00442E8C"/>
    <w:rsid w:val="00442E93"/>
    <w:rsid w:val="0044300F"/>
    <w:rsid w:val="00443A79"/>
    <w:rsid w:val="00443CBD"/>
    <w:rsid w:val="00443E02"/>
    <w:rsid w:val="0044482D"/>
    <w:rsid w:val="0044483D"/>
    <w:rsid w:val="0044558F"/>
    <w:rsid w:val="004455C3"/>
    <w:rsid w:val="004457D3"/>
    <w:rsid w:val="00445CE0"/>
    <w:rsid w:val="00445D0A"/>
    <w:rsid w:val="00445DA9"/>
    <w:rsid w:val="004462AE"/>
    <w:rsid w:val="00446553"/>
    <w:rsid w:val="00446A04"/>
    <w:rsid w:val="00446A3B"/>
    <w:rsid w:val="00446F7A"/>
    <w:rsid w:val="004472E9"/>
    <w:rsid w:val="0044734A"/>
    <w:rsid w:val="0044741C"/>
    <w:rsid w:val="00447F86"/>
    <w:rsid w:val="0044E67C"/>
    <w:rsid w:val="00450042"/>
    <w:rsid w:val="00450098"/>
    <w:rsid w:val="0045042E"/>
    <w:rsid w:val="004507C1"/>
    <w:rsid w:val="00450F89"/>
    <w:rsid w:val="0045111E"/>
    <w:rsid w:val="004511CE"/>
    <w:rsid w:val="00451310"/>
    <w:rsid w:val="004515B3"/>
    <w:rsid w:val="004516CF"/>
    <w:rsid w:val="00451DBC"/>
    <w:rsid w:val="00451DCE"/>
    <w:rsid w:val="00452496"/>
    <w:rsid w:val="00452936"/>
    <w:rsid w:val="00453187"/>
    <w:rsid w:val="00453391"/>
    <w:rsid w:val="00453868"/>
    <w:rsid w:val="00453A61"/>
    <w:rsid w:val="00453AB1"/>
    <w:rsid w:val="0045412E"/>
    <w:rsid w:val="00454309"/>
    <w:rsid w:val="00454657"/>
    <w:rsid w:val="004546A7"/>
    <w:rsid w:val="00455157"/>
    <w:rsid w:val="0045563D"/>
    <w:rsid w:val="00455863"/>
    <w:rsid w:val="00456D32"/>
    <w:rsid w:val="00456D68"/>
    <w:rsid w:val="0045708C"/>
    <w:rsid w:val="0045709E"/>
    <w:rsid w:val="00457C46"/>
    <w:rsid w:val="00457FA3"/>
    <w:rsid w:val="004600EF"/>
    <w:rsid w:val="004606FF"/>
    <w:rsid w:val="00460BCD"/>
    <w:rsid w:val="0046133B"/>
    <w:rsid w:val="0046158C"/>
    <w:rsid w:val="00461C4B"/>
    <w:rsid w:val="00461F67"/>
    <w:rsid w:val="004620B6"/>
    <w:rsid w:val="00462113"/>
    <w:rsid w:val="00462180"/>
    <w:rsid w:val="004623D1"/>
    <w:rsid w:val="00463890"/>
    <w:rsid w:val="00464D1F"/>
    <w:rsid w:val="0046501D"/>
    <w:rsid w:val="00465220"/>
    <w:rsid w:val="004652E1"/>
    <w:rsid w:val="004657FA"/>
    <w:rsid w:val="00465F47"/>
    <w:rsid w:val="00466077"/>
    <w:rsid w:val="004660BD"/>
    <w:rsid w:val="004662AB"/>
    <w:rsid w:val="00466840"/>
    <w:rsid w:val="00466D4D"/>
    <w:rsid w:val="00466E46"/>
    <w:rsid w:val="0046791E"/>
    <w:rsid w:val="00467C00"/>
    <w:rsid w:val="00467CDF"/>
    <w:rsid w:val="00467DF3"/>
    <w:rsid w:val="00467EB3"/>
    <w:rsid w:val="00470754"/>
    <w:rsid w:val="004707E1"/>
    <w:rsid w:val="004719B9"/>
    <w:rsid w:val="004723BC"/>
    <w:rsid w:val="004726D3"/>
    <w:rsid w:val="00472AEC"/>
    <w:rsid w:val="00472F0A"/>
    <w:rsid w:val="00473185"/>
    <w:rsid w:val="004739FB"/>
    <w:rsid w:val="00473B42"/>
    <w:rsid w:val="00474643"/>
    <w:rsid w:val="004748D0"/>
    <w:rsid w:val="00475446"/>
    <w:rsid w:val="00475692"/>
    <w:rsid w:val="00475AAA"/>
    <w:rsid w:val="00476B3F"/>
    <w:rsid w:val="00476BEE"/>
    <w:rsid w:val="0047759F"/>
    <w:rsid w:val="0047769B"/>
    <w:rsid w:val="00477AFD"/>
    <w:rsid w:val="00477B5B"/>
    <w:rsid w:val="00477F09"/>
    <w:rsid w:val="00480C3B"/>
    <w:rsid w:val="00480C61"/>
    <w:rsid w:val="00480D42"/>
    <w:rsid w:val="004811DD"/>
    <w:rsid w:val="00481490"/>
    <w:rsid w:val="004816C4"/>
    <w:rsid w:val="00481E04"/>
    <w:rsid w:val="004822F4"/>
    <w:rsid w:val="004828BB"/>
    <w:rsid w:val="00482CCF"/>
    <w:rsid w:val="00483ABE"/>
    <w:rsid w:val="00483B2A"/>
    <w:rsid w:val="00483DDB"/>
    <w:rsid w:val="004840D4"/>
    <w:rsid w:val="004841B0"/>
    <w:rsid w:val="004845B0"/>
    <w:rsid w:val="00484637"/>
    <w:rsid w:val="00484912"/>
    <w:rsid w:val="00484D7A"/>
    <w:rsid w:val="0048543E"/>
    <w:rsid w:val="00485A13"/>
    <w:rsid w:val="00485DBE"/>
    <w:rsid w:val="00486000"/>
    <w:rsid w:val="00486CC7"/>
    <w:rsid w:val="00486EBC"/>
    <w:rsid w:val="00487210"/>
    <w:rsid w:val="004872B1"/>
    <w:rsid w:val="004901B7"/>
    <w:rsid w:val="004905A3"/>
    <w:rsid w:val="004907A8"/>
    <w:rsid w:val="00491BF1"/>
    <w:rsid w:val="00491DE0"/>
    <w:rsid w:val="00491F5D"/>
    <w:rsid w:val="004924EC"/>
    <w:rsid w:val="004927A0"/>
    <w:rsid w:val="00492A6E"/>
    <w:rsid w:val="00492B00"/>
    <w:rsid w:val="00492C77"/>
    <w:rsid w:val="0049316B"/>
    <w:rsid w:val="00493264"/>
    <w:rsid w:val="0049357B"/>
    <w:rsid w:val="0049385D"/>
    <w:rsid w:val="0049390B"/>
    <w:rsid w:val="004944DB"/>
    <w:rsid w:val="004945AE"/>
    <w:rsid w:val="004946E0"/>
    <w:rsid w:val="00494FF6"/>
    <w:rsid w:val="004956C7"/>
    <w:rsid w:val="0049575A"/>
    <w:rsid w:val="0049581F"/>
    <w:rsid w:val="004958C8"/>
    <w:rsid w:val="00495906"/>
    <w:rsid w:val="00495B51"/>
    <w:rsid w:val="004964B6"/>
    <w:rsid w:val="004971B1"/>
    <w:rsid w:val="0049756A"/>
    <w:rsid w:val="00497585"/>
    <w:rsid w:val="0049794F"/>
    <w:rsid w:val="00497AC2"/>
    <w:rsid w:val="00497AFA"/>
    <w:rsid w:val="004A00B9"/>
    <w:rsid w:val="004A0FAD"/>
    <w:rsid w:val="004A12AF"/>
    <w:rsid w:val="004A166E"/>
    <w:rsid w:val="004A183D"/>
    <w:rsid w:val="004A2114"/>
    <w:rsid w:val="004A217D"/>
    <w:rsid w:val="004A21CC"/>
    <w:rsid w:val="004A23CC"/>
    <w:rsid w:val="004A2523"/>
    <w:rsid w:val="004A25E6"/>
    <w:rsid w:val="004A26E2"/>
    <w:rsid w:val="004A2871"/>
    <w:rsid w:val="004A2C3C"/>
    <w:rsid w:val="004A2F03"/>
    <w:rsid w:val="004A3FA0"/>
    <w:rsid w:val="004A41E6"/>
    <w:rsid w:val="004A45BF"/>
    <w:rsid w:val="004A4CBA"/>
    <w:rsid w:val="004A5098"/>
    <w:rsid w:val="004A5252"/>
    <w:rsid w:val="004A5BDA"/>
    <w:rsid w:val="004A5BFB"/>
    <w:rsid w:val="004A6834"/>
    <w:rsid w:val="004A6BA1"/>
    <w:rsid w:val="004A6E75"/>
    <w:rsid w:val="004A7093"/>
    <w:rsid w:val="004B0E23"/>
    <w:rsid w:val="004B1627"/>
    <w:rsid w:val="004B20B5"/>
    <w:rsid w:val="004B2BE7"/>
    <w:rsid w:val="004B2D2F"/>
    <w:rsid w:val="004B2E0F"/>
    <w:rsid w:val="004B31B1"/>
    <w:rsid w:val="004B4060"/>
    <w:rsid w:val="004B451E"/>
    <w:rsid w:val="004B4B22"/>
    <w:rsid w:val="004B4BF4"/>
    <w:rsid w:val="004B4C4D"/>
    <w:rsid w:val="004B4F22"/>
    <w:rsid w:val="004B5232"/>
    <w:rsid w:val="004B6126"/>
    <w:rsid w:val="004B6130"/>
    <w:rsid w:val="004B6A51"/>
    <w:rsid w:val="004B6F62"/>
    <w:rsid w:val="004B71D1"/>
    <w:rsid w:val="004B7ADF"/>
    <w:rsid w:val="004B7C4A"/>
    <w:rsid w:val="004BE840"/>
    <w:rsid w:val="004C061D"/>
    <w:rsid w:val="004C066D"/>
    <w:rsid w:val="004C0824"/>
    <w:rsid w:val="004C0D2F"/>
    <w:rsid w:val="004C117D"/>
    <w:rsid w:val="004C1512"/>
    <w:rsid w:val="004C35D5"/>
    <w:rsid w:val="004C3709"/>
    <w:rsid w:val="004C37CD"/>
    <w:rsid w:val="004C42E9"/>
    <w:rsid w:val="004C44EB"/>
    <w:rsid w:val="004C4964"/>
    <w:rsid w:val="004C53F3"/>
    <w:rsid w:val="004C58B1"/>
    <w:rsid w:val="004C5E80"/>
    <w:rsid w:val="004C633F"/>
    <w:rsid w:val="004C68EE"/>
    <w:rsid w:val="004C71C3"/>
    <w:rsid w:val="004C756D"/>
    <w:rsid w:val="004C772B"/>
    <w:rsid w:val="004C7741"/>
    <w:rsid w:val="004C78B4"/>
    <w:rsid w:val="004C78BF"/>
    <w:rsid w:val="004C7A50"/>
    <w:rsid w:val="004C7BD9"/>
    <w:rsid w:val="004C7C41"/>
    <w:rsid w:val="004C7E50"/>
    <w:rsid w:val="004D144C"/>
    <w:rsid w:val="004D1AB4"/>
    <w:rsid w:val="004D1B83"/>
    <w:rsid w:val="004D28B1"/>
    <w:rsid w:val="004D28D3"/>
    <w:rsid w:val="004D2D6D"/>
    <w:rsid w:val="004D47A7"/>
    <w:rsid w:val="004D485B"/>
    <w:rsid w:val="004D4B2D"/>
    <w:rsid w:val="004D4C25"/>
    <w:rsid w:val="004D55E2"/>
    <w:rsid w:val="004D591A"/>
    <w:rsid w:val="004D5C10"/>
    <w:rsid w:val="004D5DA6"/>
    <w:rsid w:val="004D6773"/>
    <w:rsid w:val="004D6A5A"/>
    <w:rsid w:val="004D6B58"/>
    <w:rsid w:val="004D6D34"/>
    <w:rsid w:val="004D6DC3"/>
    <w:rsid w:val="004D6F55"/>
    <w:rsid w:val="004D72F4"/>
    <w:rsid w:val="004E0476"/>
    <w:rsid w:val="004E0491"/>
    <w:rsid w:val="004E0910"/>
    <w:rsid w:val="004E09B5"/>
    <w:rsid w:val="004E0AC2"/>
    <w:rsid w:val="004E0BB1"/>
    <w:rsid w:val="004E1D8B"/>
    <w:rsid w:val="004E1E24"/>
    <w:rsid w:val="004E273D"/>
    <w:rsid w:val="004E2E07"/>
    <w:rsid w:val="004E2F09"/>
    <w:rsid w:val="004E3058"/>
    <w:rsid w:val="004E3A31"/>
    <w:rsid w:val="004E3E6E"/>
    <w:rsid w:val="004E4B24"/>
    <w:rsid w:val="004E565C"/>
    <w:rsid w:val="004E5D69"/>
    <w:rsid w:val="004E625B"/>
    <w:rsid w:val="004E72B5"/>
    <w:rsid w:val="004E749B"/>
    <w:rsid w:val="004E7E2A"/>
    <w:rsid w:val="004F0BDB"/>
    <w:rsid w:val="004F1061"/>
    <w:rsid w:val="004F213A"/>
    <w:rsid w:val="004F381E"/>
    <w:rsid w:val="004F45CF"/>
    <w:rsid w:val="004F47BB"/>
    <w:rsid w:val="004F47CF"/>
    <w:rsid w:val="004F5102"/>
    <w:rsid w:val="004F57AD"/>
    <w:rsid w:val="004F5B9F"/>
    <w:rsid w:val="004F68C3"/>
    <w:rsid w:val="004F69BC"/>
    <w:rsid w:val="004F6A83"/>
    <w:rsid w:val="004F7009"/>
    <w:rsid w:val="004F703F"/>
    <w:rsid w:val="004F7082"/>
    <w:rsid w:val="004F7673"/>
    <w:rsid w:val="004F7DBF"/>
    <w:rsid w:val="00500118"/>
    <w:rsid w:val="00500139"/>
    <w:rsid w:val="00500797"/>
    <w:rsid w:val="00500900"/>
    <w:rsid w:val="00500D09"/>
    <w:rsid w:val="005015D2"/>
    <w:rsid w:val="00501927"/>
    <w:rsid w:val="00501A6C"/>
    <w:rsid w:val="00501A92"/>
    <w:rsid w:val="00502375"/>
    <w:rsid w:val="00502B4C"/>
    <w:rsid w:val="00502DBC"/>
    <w:rsid w:val="0050312F"/>
    <w:rsid w:val="0050338C"/>
    <w:rsid w:val="00503B79"/>
    <w:rsid w:val="00504116"/>
    <w:rsid w:val="00504246"/>
    <w:rsid w:val="0050477C"/>
    <w:rsid w:val="0050493F"/>
    <w:rsid w:val="00505013"/>
    <w:rsid w:val="00505689"/>
    <w:rsid w:val="005057BA"/>
    <w:rsid w:val="0050603F"/>
    <w:rsid w:val="00506497"/>
    <w:rsid w:val="005064F1"/>
    <w:rsid w:val="00506510"/>
    <w:rsid w:val="005065B0"/>
    <w:rsid w:val="00506632"/>
    <w:rsid w:val="00506F83"/>
    <w:rsid w:val="00507168"/>
    <w:rsid w:val="005072DB"/>
    <w:rsid w:val="0050740F"/>
    <w:rsid w:val="00507442"/>
    <w:rsid w:val="00507521"/>
    <w:rsid w:val="00507628"/>
    <w:rsid w:val="00507E20"/>
    <w:rsid w:val="00510726"/>
    <w:rsid w:val="005108A3"/>
    <w:rsid w:val="00510985"/>
    <w:rsid w:val="005109E2"/>
    <w:rsid w:val="005109F8"/>
    <w:rsid w:val="00510AC7"/>
    <w:rsid w:val="00510B0A"/>
    <w:rsid w:val="00510B20"/>
    <w:rsid w:val="00510FF1"/>
    <w:rsid w:val="005117BE"/>
    <w:rsid w:val="005119FE"/>
    <w:rsid w:val="00511A50"/>
    <w:rsid w:val="0051231C"/>
    <w:rsid w:val="005124FA"/>
    <w:rsid w:val="005126F8"/>
    <w:rsid w:val="00512722"/>
    <w:rsid w:val="0051274C"/>
    <w:rsid w:val="00512B50"/>
    <w:rsid w:val="00512F4E"/>
    <w:rsid w:val="00513803"/>
    <w:rsid w:val="00513F1B"/>
    <w:rsid w:val="00513F54"/>
    <w:rsid w:val="00514DA1"/>
    <w:rsid w:val="0051532F"/>
    <w:rsid w:val="005156EF"/>
    <w:rsid w:val="005157A8"/>
    <w:rsid w:val="005157B4"/>
    <w:rsid w:val="0051590A"/>
    <w:rsid w:val="005166CE"/>
    <w:rsid w:val="005169D7"/>
    <w:rsid w:val="00516DE3"/>
    <w:rsid w:val="00517043"/>
    <w:rsid w:val="005172F9"/>
    <w:rsid w:val="0051743D"/>
    <w:rsid w:val="00517C57"/>
    <w:rsid w:val="00517F3F"/>
    <w:rsid w:val="005201E5"/>
    <w:rsid w:val="00520EF5"/>
    <w:rsid w:val="005212A9"/>
    <w:rsid w:val="00522176"/>
    <w:rsid w:val="00522843"/>
    <w:rsid w:val="00522861"/>
    <w:rsid w:val="005229A4"/>
    <w:rsid w:val="00523947"/>
    <w:rsid w:val="00523AAE"/>
    <w:rsid w:val="00524095"/>
    <w:rsid w:val="00524221"/>
    <w:rsid w:val="00525176"/>
    <w:rsid w:val="0052544F"/>
    <w:rsid w:val="00525486"/>
    <w:rsid w:val="00526110"/>
    <w:rsid w:val="00526498"/>
    <w:rsid w:val="00526A67"/>
    <w:rsid w:val="00526BAA"/>
    <w:rsid w:val="0052737A"/>
    <w:rsid w:val="0052743D"/>
    <w:rsid w:val="005276CC"/>
    <w:rsid w:val="00527AE5"/>
    <w:rsid w:val="00530214"/>
    <w:rsid w:val="00530601"/>
    <w:rsid w:val="005318E9"/>
    <w:rsid w:val="00531FCD"/>
    <w:rsid w:val="00532121"/>
    <w:rsid w:val="005321A1"/>
    <w:rsid w:val="00532F73"/>
    <w:rsid w:val="0053300B"/>
    <w:rsid w:val="0053354B"/>
    <w:rsid w:val="00533C75"/>
    <w:rsid w:val="00533E8B"/>
    <w:rsid w:val="00534C3C"/>
    <w:rsid w:val="005350D9"/>
    <w:rsid w:val="005355D1"/>
    <w:rsid w:val="00535B26"/>
    <w:rsid w:val="00535E37"/>
    <w:rsid w:val="00535F4F"/>
    <w:rsid w:val="00536113"/>
    <w:rsid w:val="00536398"/>
    <w:rsid w:val="00536755"/>
    <w:rsid w:val="005368F8"/>
    <w:rsid w:val="00536BBF"/>
    <w:rsid w:val="00536C68"/>
    <w:rsid w:val="00536F3B"/>
    <w:rsid w:val="0053713E"/>
    <w:rsid w:val="00537246"/>
    <w:rsid w:val="00537676"/>
    <w:rsid w:val="00537B72"/>
    <w:rsid w:val="00537B7D"/>
    <w:rsid w:val="00537E02"/>
    <w:rsid w:val="00540865"/>
    <w:rsid w:val="00540879"/>
    <w:rsid w:val="00540CDF"/>
    <w:rsid w:val="00540D44"/>
    <w:rsid w:val="00540E59"/>
    <w:rsid w:val="00540E79"/>
    <w:rsid w:val="005416B7"/>
    <w:rsid w:val="00541A39"/>
    <w:rsid w:val="00541C90"/>
    <w:rsid w:val="005427D5"/>
    <w:rsid w:val="005428A5"/>
    <w:rsid w:val="00542E65"/>
    <w:rsid w:val="005430C6"/>
    <w:rsid w:val="00543753"/>
    <w:rsid w:val="00543CBF"/>
    <w:rsid w:val="00543D98"/>
    <w:rsid w:val="0054400C"/>
    <w:rsid w:val="00544EAE"/>
    <w:rsid w:val="005459F1"/>
    <w:rsid w:val="00545AD8"/>
    <w:rsid w:val="00545CB6"/>
    <w:rsid w:val="00545EEE"/>
    <w:rsid w:val="00545F7C"/>
    <w:rsid w:val="005462D5"/>
    <w:rsid w:val="0054698A"/>
    <w:rsid w:val="00546E68"/>
    <w:rsid w:val="005472BA"/>
    <w:rsid w:val="005478EC"/>
    <w:rsid w:val="00547E23"/>
    <w:rsid w:val="005501CE"/>
    <w:rsid w:val="0055027E"/>
    <w:rsid w:val="00550B4D"/>
    <w:rsid w:val="00550BE5"/>
    <w:rsid w:val="00551058"/>
    <w:rsid w:val="005511E2"/>
    <w:rsid w:val="00551994"/>
    <w:rsid w:val="00552393"/>
    <w:rsid w:val="0055256B"/>
    <w:rsid w:val="005529E0"/>
    <w:rsid w:val="00552E7F"/>
    <w:rsid w:val="00553084"/>
    <w:rsid w:val="005535E1"/>
    <w:rsid w:val="005539CD"/>
    <w:rsid w:val="00553A41"/>
    <w:rsid w:val="00553B30"/>
    <w:rsid w:val="00553C3C"/>
    <w:rsid w:val="005544D9"/>
    <w:rsid w:val="005548E8"/>
    <w:rsid w:val="00555299"/>
    <w:rsid w:val="005553BA"/>
    <w:rsid w:val="00555C1D"/>
    <w:rsid w:val="005564F5"/>
    <w:rsid w:val="00556689"/>
    <w:rsid w:val="0055683E"/>
    <w:rsid w:val="0055698B"/>
    <w:rsid w:val="00556AA6"/>
    <w:rsid w:val="00556E05"/>
    <w:rsid w:val="00556E57"/>
    <w:rsid w:val="00557245"/>
    <w:rsid w:val="005575CF"/>
    <w:rsid w:val="0055789C"/>
    <w:rsid w:val="00557BF8"/>
    <w:rsid w:val="00560272"/>
    <w:rsid w:val="005604A7"/>
    <w:rsid w:val="00560907"/>
    <w:rsid w:val="00560DF6"/>
    <w:rsid w:val="005615F0"/>
    <w:rsid w:val="00561662"/>
    <w:rsid w:val="00561A95"/>
    <w:rsid w:val="00561C5D"/>
    <w:rsid w:val="00561E4C"/>
    <w:rsid w:val="0056272F"/>
    <w:rsid w:val="005627FD"/>
    <w:rsid w:val="005629F5"/>
    <w:rsid w:val="00562B79"/>
    <w:rsid w:val="0056325C"/>
    <w:rsid w:val="005637AA"/>
    <w:rsid w:val="00563890"/>
    <w:rsid w:val="00563943"/>
    <w:rsid w:val="00563E1D"/>
    <w:rsid w:val="00563E8F"/>
    <w:rsid w:val="005641E8"/>
    <w:rsid w:val="00564A8A"/>
    <w:rsid w:val="00564EF8"/>
    <w:rsid w:val="0056510B"/>
    <w:rsid w:val="00565138"/>
    <w:rsid w:val="0056518A"/>
    <w:rsid w:val="0056529F"/>
    <w:rsid w:val="00565842"/>
    <w:rsid w:val="00565B33"/>
    <w:rsid w:val="00565C62"/>
    <w:rsid w:val="00565CAF"/>
    <w:rsid w:val="00566037"/>
    <w:rsid w:val="00566B77"/>
    <w:rsid w:val="00566ECB"/>
    <w:rsid w:val="0056705E"/>
    <w:rsid w:val="00567660"/>
    <w:rsid w:val="005677A6"/>
    <w:rsid w:val="005678A0"/>
    <w:rsid w:val="00567B7B"/>
    <w:rsid w:val="00567C56"/>
    <w:rsid w:val="00567CBB"/>
    <w:rsid w:val="00567F4F"/>
    <w:rsid w:val="005706C0"/>
    <w:rsid w:val="0057072D"/>
    <w:rsid w:val="005707B7"/>
    <w:rsid w:val="00570DC6"/>
    <w:rsid w:val="00570EEB"/>
    <w:rsid w:val="00571973"/>
    <w:rsid w:val="00572197"/>
    <w:rsid w:val="00572200"/>
    <w:rsid w:val="00572C29"/>
    <w:rsid w:val="00573592"/>
    <w:rsid w:val="00573726"/>
    <w:rsid w:val="00573B0F"/>
    <w:rsid w:val="00573C62"/>
    <w:rsid w:val="00573C96"/>
    <w:rsid w:val="00574B4A"/>
    <w:rsid w:val="00574CA1"/>
    <w:rsid w:val="00575001"/>
    <w:rsid w:val="00575279"/>
    <w:rsid w:val="00575472"/>
    <w:rsid w:val="005755C7"/>
    <w:rsid w:val="00575879"/>
    <w:rsid w:val="00575DF7"/>
    <w:rsid w:val="005764F7"/>
    <w:rsid w:val="00576AB6"/>
    <w:rsid w:val="00576C80"/>
    <w:rsid w:val="00576EBE"/>
    <w:rsid w:val="0057731C"/>
    <w:rsid w:val="0057773D"/>
    <w:rsid w:val="005777C6"/>
    <w:rsid w:val="00577D8C"/>
    <w:rsid w:val="00577EC5"/>
    <w:rsid w:val="00577F6A"/>
    <w:rsid w:val="005807F8"/>
    <w:rsid w:val="00581168"/>
    <w:rsid w:val="00581899"/>
    <w:rsid w:val="00581C8A"/>
    <w:rsid w:val="00581EEC"/>
    <w:rsid w:val="0058251A"/>
    <w:rsid w:val="00582523"/>
    <w:rsid w:val="00582563"/>
    <w:rsid w:val="00582846"/>
    <w:rsid w:val="00582A82"/>
    <w:rsid w:val="005832FE"/>
    <w:rsid w:val="00583326"/>
    <w:rsid w:val="005835C7"/>
    <w:rsid w:val="005843C4"/>
    <w:rsid w:val="00584A37"/>
    <w:rsid w:val="00584A98"/>
    <w:rsid w:val="00584D9D"/>
    <w:rsid w:val="00585748"/>
    <w:rsid w:val="0058596B"/>
    <w:rsid w:val="00585D0A"/>
    <w:rsid w:val="00585E9E"/>
    <w:rsid w:val="00585F6F"/>
    <w:rsid w:val="00586726"/>
    <w:rsid w:val="00586E40"/>
    <w:rsid w:val="005873A2"/>
    <w:rsid w:val="00587405"/>
    <w:rsid w:val="005875A6"/>
    <w:rsid w:val="0058766C"/>
    <w:rsid w:val="0058768C"/>
    <w:rsid w:val="00587768"/>
    <w:rsid w:val="00587ADB"/>
    <w:rsid w:val="00587B16"/>
    <w:rsid w:val="0059018C"/>
    <w:rsid w:val="005906D9"/>
    <w:rsid w:val="005910EC"/>
    <w:rsid w:val="00591460"/>
    <w:rsid w:val="005914F1"/>
    <w:rsid w:val="005916E1"/>
    <w:rsid w:val="005919BE"/>
    <w:rsid w:val="005919F9"/>
    <w:rsid w:val="00591B0F"/>
    <w:rsid w:val="00591D33"/>
    <w:rsid w:val="00592025"/>
    <w:rsid w:val="00592600"/>
    <w:rsid w:val="005927DF"/>
    <w:rsid w:val="00593221"/>
    <w:rsid w:val="00593A27"/>
    <w:rsid w:val="00594851"/>
    <w:rsid w:val="0059521F"/>
    <w:rsid w:val="00595343"/>
    <w:rsid w:val="005956DB"/>
    <w:rsid w:val="00595CCC"/>
    <w:rsid w:val="005960CC"/>
    <w:rsid w:val="00596299"/>
    <w:rsid w:val="0059673D"/>
    <w:rsid w:val="00596A6D"/>
    <w:rsid w:val="00596AC1"/>
    <w:rsid w:val="00597194"/>
    <w:rsid w:val="0059719C"/>
    <w:rsid w:val="00597BFE"/>
    <w:rsid w:val="00597DE7"/>
    <w:rsid w:val="00597FE4"/>
    <w:rsid w:val="005A0179"/>
    <w:rsid w:val="005A0262"/>
    <w:rsid w:val="005A07B0"/>
    <w:rsid w:val="005A09CB"/>
    <w:rsid w:val="005A0C13"/>
    <w:rsid w:val="005A0D1E"/>
    <w:rsid w:val="005A1FD0"/>
    <w:rsid w:val="005A1FF9"/>
    <w:rsid w:val="005A2083"/>
    <w:rsid w:val="005A218F"/>
    <w:rsid w:val="005A2264"/>
    <w:rsid w:val="005A24A0"/>
    <w:rsid w:val="005A278C"/>
    <w:rsid w:val="005A28BB"/>
    <w:rsid w:val="005A3061"/>
    <w:rsid w:val="005A3563"/>
    <w:rsid w:val="005A3D23"/>
    <w:rsid w:val="005A454A"/>
    <w:rsid w:val="005A4745"/>
    <w:rsid w:val="005A4A4C"/>
    <w:rsid w:val="005A4DCF"/>
    <w:rsid w:val="005A5563"/>
    <w:rsid w:val="005A55A8"/>
    <w:rsid w:val="005A5918"/>
    <w:rsid w:val="005A599D"/>
    <w:rsid w:val="005A5C06"/>
    <w:rsid w:val="005A5FC2"/>
    <w:rsid w:val="005A64A0"/>
    <w:rsid w:val="005A66F5"/>
    <w:rsid w:val="005A6A32"/>
    <w:rsid w:val="005A737B"/>
    <w:rsid w:val="005A79C9"/>
    <w:rsid w:val="005A7B59"/>
    <w:rsid w:val="005A7B9C"/>
    <w:rsid w:val="005B141A"/>
    <w:rsid w:val="005B150A"/>
    <w:rsid w:val="005B155E"/>
    <w:rsid w:val="005B1899"/>
    <w:rsid w:val="005B19FB"/>
    <w:rsid w:val="005B230F"/>
    <w:rsid w:val="005B235B"/>
    <w:rsid w:val="005B2540"/>
    <w:rsid w:val="005B2FD2"/>
    <w:rsid w:val="005B3380"/>
    <w:rsid w:val="005B363B"/>
    <w:rsid w:val="005B369E"/>
    <w:rsid w:val="005B378F"/>
    <w:rsid w:val="005B3AB4"/>
    <w:rsid w:val="005B3E1E"/>
    <w:rsid w:val="005B3FC2"/>
    <w:rsid w:val="005B40DA"/>
    <w:rsid w:val="005B40E9"/>
    <w:rsid w:val="005B491E"/>
    <w:rsid w:val="005B4E83"/>
    <w:rsid w:val="005B4EF0"/>
    <w:rsid w:val="005B513C"/>
    <w:rsid w:val="005B54AB"/>
    <w:rsid w:val="005B5966"/>
    <w:rsid w:val="005B5D6C"/>
    <w:rsid w:val="005B64AC"/>
    <w:rsid w:val="005B6536"/>
    <w:rsid w:val="005B66D9"/>
    <w:rsid w:val="005B6C97"/>
    <w:rsid w:val="005B789F"/>
    <w:rsid w:val="005B7ACB"/>
    <w:rsid w:val="005B7FEC"/>
    <w:rsid w:val="005C022C"/>
    <w:rsid w:val="005C0787"/>
    <w:rsid w:val="005C0CA1"/>
    <w:rsid w:val="005C0D7D"/>
    <w:rsid w:val="005C1061"/>
    <w:rsid w:val="005C1344"/>
    <w:rsid w:val="005C17E2"/>
    <w:rsid w:val="005C1851"/>
    <w:rsid w:val="005C18D9"/>
    <w:rsid w:val="005C1AE4"/>
    <w:rsid w:val="005C20AB"/>
    <w:rsid w:val="005C2423"/>
    <w:rsid w:val="005C2920"/>
    <w:rsid w:val="005C2ACA"/>
    <w:rsid w:val="005C2B3C"/>
    <w:rsid w:val="005C364C"/>
    <w:rsid w:val="005C374E"/>
    <w:rsid w:val="005C3A4E"/>
    <w:rsid w:val="005C3FC7"/>
    <w:rsid w:val="005C4313"/>
    <w:rsid w:val="005C4B69"/>
    <w:rsid w:val="005C4E8F"/>
    <w:rsid w:val="005C53DC"/>
    <w:rsid w:val="005C5BE5"/>
    <w:rsid w:val="005C5EB6"/>
    <w:rsid w:val="005C6558"/>
    <w:rsid w:val="005C6E2F"/>
    <w:rsid w:val="005C71F9"/>
    <w:rsid w:val="005C73E4"/>
    <w:rsid w:val="005C76F3"/>
    <w:rsid w:val="005C77F7"/>
    <w:rsid w:val="005C7868"/>
    <w:rsid w:val="005C7A31"/>
    <w:rsid w:val="005C7D26"/>
    <w:rsid w:val="005C7F6A"/>
    <w:rsid w:val="005D011E"/>
    <w:rsid w:val="005D047F"/>
    <w:rsid w:val="005D0A25"/>
    <w:rsid w:val="005D0A89"/>
    <w:rsid w:val="005D0F48"/>
    <w:rsid w:val="005D1B71"/>
    <w:rsid w:val="005D1FE4"/>
    <w:rsid w:val="005D25A5"/>
    <w:rsid w:val="005D2A39"/>
    <w:rsid w:val="005D2BC9"/>
    <w:rsid w:val="005D30DD"/>
    <w:rsid w:val="005D3CCE"/>
    <w:rsid w:val="005D3FA5"/>
    <w:rsid w:val="005D3FD5"/>
    <w:rsid w:val="005D4163"/>
    <w:rsid w:val="005D4275"/>
    <w:rsid w:val="005D44F1"/>
    <w:rsid w:val="005D458F"/>
    <w:rsid w:val="005D4ADF"/>
    <w:rsid w:val="005D4BD9"/>
    <w:rsid w:val="005D5140"/>
    <w:rsid w:val="005D52DC"/>
    <w:rsid w:val="005D5331"/>
    <w:rsid w:val="005D5E0A"/>
    <w:rsid w:val="005D6167"/>
    <w:rsid w:val="005D6258"/>
    <w:rsid w:val="005D6596"/>
    <w:rsid w:val="005D661B"/>
    <w:rsid w:val="005D6961"/>
    <w:rsid w:val="005D7A0C"/>
    <w:rsid w:val="005D7A27"/>
    <w:rsid w:val="005D7A67"/>
    <w:rsid w:val="005D7A9D"/>
    <w:rsid w:val="005D7B36"/>
    <w:rsid w:val="005E05B6"/>
    <w:rsid w:val="005E073A"/>
    <w:rsid w:val="005E0C9C"/>
    <w:rsid w:val="005E0CDA"/>
    <w:rsid w:val="005E0D4C"/>
    <w:rsid w:val="005E0E9B"/>
    <w:rsid w:val="005E13C2"/>
    <w:rsid w:val="005E1491"/>
    <w:rsid w:val="005E1981"/>
    <w:rsid w:val="005E1D08"/>
    <w:rsid w:val="005E2132"/>
    <w:rsid w:val="005E21ED"/>
    <w:rsid w:val="005E2A51"/>
    <w:rsid w:val="005E2D62"/>
    <w:rsid w:val="005E31B2"/>
    <w:rsid w:val="005E40A8"/>
    <w:rsid w:val="005E4A57"/>
    <w:rsid w:val="005E54FD"/>
    <w:rsid w:val="005E579F"/>
    <w:rsid w:val="005E5C84"/>
    <w:rsid w:val="005E624F"/>
    <w:rsid w:val="005E6274"/>
    <w:rsid w:val="005E6535"/>
    <w:rsid w:val="005E6EEC"/>
    <w:rsid w:val="005E7037"/>
    <w:rsid w:val="005E728D"/>
    <w:rsid w:val="005E7CE9"/>
    <w:rsid w:val="005E7D3A"/>
    <w:rsid w:val="005F06DF"/>
    <w:rsid w:val="005F0F94"/>
    <w:rsid w:val="005F1A54"/>
    <w:rsid w:val="005F1A60"/>
    <w:rsid w:val="005F1ACC"/>
    <w:rsid w:val="005F1D7F"/>
    <w:rsid w:val="005F21C5"/>
    <w:rsid w:val="005F2F1B"/>
    <w:rsid w:val="005F325D"/>
    <w:rsid w:val="005F361F"/>
    <w:rsid w:val="005F4898"/>
    <w:rsid w:val="005F4AC4"/>
    <w:rsid w:val="005F4B70"/>
    <w:rsid w:val="005F4C51"/>
    <w:rsid w:val="005F5D1C"/>
    <w:rsid w:val="005F639F"/>
    <w:rsid w:val="005F63CB"/>
    <w:rsid w:val="005F6538"/>
    <w:rsid w:val="005F65FC"/>
    <w:rsid w:val="005F6754"/>
    <w:rsid w:val="005F6CAC"/>
    <w:rsid w:val="005F6EA1"/>
    <w:rsid w:val="005F719F"/>
    <w:rsid w:val="005F7473"/>
    <w:rsid w:val="005F7AF6"/>
    <w:rsid w:val="005F7B35"/>
    <w:rsid w:val="005F7E2A"/>
    <w:rsid w:val="006008B2"/>
    <w:rsid w:val="00600BBF"/>
    <w:rsid w:val="00600CA0"/>
    <w:rsid w:val="00600F91"/>
    <w:rsid w:val="00601DD0"/>
    <w:rsid w:val="00602201"/>
    <w:rsid w:val="0060230A"/>
    <w:rsid w:val="006024EA"/>
    <w:rsid w:val="006046E1"/>
    <w:rsid w:val="00604B36"/>
    <w:rsid w:val="00604BFB"/>
    <w:rsid w:val="00605106"/>
    <w:rsid w:val="00605962"/>
    <w:rsid w:val="00605C17"/>
    <w:rsid w:val="00605E2A"/>
    <w:rsid w:val="00605F06"/>
    <w:rsid w:val="0060669A"/>
    <w:rsid w:val="00606AFE"/>
    <w:rsid w:val="00606D3E"/>
    <w:rsid w:val="00606FD7"/>
    <w:rsid w:val="006073BB"/>
    <w:rsid w:val="00607639"/>
    <w:rsid w:val="00607789"/>
    <w:rsid w:val="00607824"/>
    <w:rsid w:val="00607842"/>
    <w:rsid w:val="00607936"/>
    <w:rsid w:val="006079F8"/>
    <w:rsid w:val="00607DB6"/>
    <w:rsid w:val="00607FAB"/>
    <w:rsid w:val="0061032A"/>
    <w:rsid w:val="0061033C"/>
    <w:rsid w:val="0061038C"/>
    <w:rsid w:val="006113EF"/>
    <w:rsid w:val="006116B5"/>
    <w:rsid w:val="006116E6"/>
    <w:rsid w:val="00611D32"/>
    <w:rsid w:val="0061231C"/>
    <w:rsid w:val="0061251A"/>
    <w:rsid w:val="00612678"/>
    <w:rsid w:val="00612758"/>
    <w:rsid w:val="00612A65"/>
    <w:rsid w:val="00612A87"/>
    <w:rsid w:val="00612FE2"/>
    <w:rsid w:val="006131AB"/>
    <w:rsid w:val="006131B1"/>
    <w:rsid w:val="00613647"/>
    <w:rsid w:val="00613C0F"/>
    <w:rsid w:val="00613E48"/>
    <w:rsid w:val="0061413E"/>
    <w:rsid w:val="006144D6"/>
    <w:rsid w:val="00614BB0"/>
    <w:rsid w:val="006155C0"/>
    <w:rsid w:val="006156E9"/>
    <w:rsid w:val="00615C89"/>
    <w:rsid w:val="00616B0B"/>
    <w:rsid w:val="00616E9B"/>
    <w:rsid w:val="006174D8"/>
    <w:rsid w:val="00617DAA"/>
    <w:rsid w:val="006201F3"/>
    <w:rsid w:val="00620391"/>
    <w:rsid w:val="0062099E"/>
    <w:rsid w:val="006212C7"/>
    <w:rsid w:val="006216B9"/>
    <w:rsid w:val="006222E3"/>
    <w:rsid w:val="00622535"/>
    <w:rsid w:val="00622586"/>
    <w:rsid w:val="00623EBF"/>
    <w:rsid w:val="00623F6E"/>
    <w:rsid w:val="006244BF"/>
    <w:rsid w:val="00624722"/>
    <w:rsid w:val="00624A52"/>
    <w:rsid w:val="00624FC7"/>
    <w:rsid w:val="00625217"/>
    <w:rsid w:val="00626C32"/>
    <w:rsid w:val="00630475"/>
    <w:rsid w:val="00630560"/>
    <w:rsid w:val="00630E86"/>
    <w:rsid w:val="006312C8"/>
    <w:rsid w:val="00631855"/>
    <w:rsid w:val="006318F9"/>
    <w:rsid w:val="00631F06"/>
    <w:rsid w:val="00632049"/>
    <w:rsid w:val="006320D5"/>
    <w:rsid w:val="00632376"/>
    <w:rsid w:val="006325D2"/>
    <w:rsid w:val="006335DC"/>
    <w:rsid w:val="00633863"/>
    <w:rsid w:val="006338CB"/>
    <w:rsid w:val="00633B8C"/>
    <w:rsid w:val="00633C3C"/>
    <w:rsid w:val="00633E96"/>
    <w:rsid w:val="0063430F"/>
    <w:rsid w:val="0063498B"/>
    <w:rsid w:val="00634EE2"/>
    <w:rsid w:val="00634F83"/>
    <w:rsid w:val="0063550F"/>
    <w:rsid w:val="00636248"/>
    <w:rsid w:val="00636271"/>
    <w:rsid w:val="00636E09"/>
    <w:rsid w:val="006370BE"/>
    <w:rsid w:val="006373CB"/>
    <w:rsid w:val="00637694"/>
    <w:rsid w:val="00637E57"/>
    <w:rsid w:val="00637FA3"/>
    <w:rsid w:val="00640060"/>
    <w:rsid w:val="006404CA"/>
    <w:rsid w:val="006406EE"/>
    <w:rsid w:val="00640A78"/>
    <w:rsid w:val="006410FB"/>
    <w:rsid w:val="00641671"/>
    <w:rsid w:val="006418D6"/>
    <w:rsid w:val="00641D32"/>
    <w:rsid w:val="00641DD4"/>
    <w:rsid w:val="00641EC2"/>
    <w:rsid w:val="00642313"/>
    <w:rsid w:val="00642548"/>
    <w:rsid w:val="006429FE"/>
    <w:rsid w:val="00642DD4"/>
    <w:rsid w:val="00643176"/>
    <w:rsid w:val="006431D5"/>
    <w:rsid w:val="006436A9"/>
    <w:rsid w:val="00643EF5"/>
    <w:rsid w:val="00644752"/>
    <w:rsid w:val="00644E44"/>
    <w:rsid w:val="00645D50"/>
    <w:rsid w:val="00645F56"/>
    <w:rsid w:val="00645FA8"/>
    <w:rsid w:val="006463D4"/>
    <w:rsid w:val="006465C1"/>
    <w:rsid w:val="0064665B"/>
    <w:rsid w:val="00646F13"/>
    <w:rsid w:val="0064745E"/>
    <w:rsid w:val="00647A0E"/>
    <w:rsid w:val="00647A37"/>
    <w:rsid w:val="00650511"/>
    <w:rsid w:val="00650C9D"/>
    <w:rsid w:val="00650FAE"/>
    <w:rsid w:val="006511CF"/>
    <w:rsid w:val="00651470"/>
    <w:rsid w:val="00651550"/>
    <w:rsid w:val="0065194E"/>
    <w:rsid w:val="00651BCC"/>
    <w:rsid w:val="00651FC9"/>
    <w:rsid w:val="00652222"/>
    <w:rsid w:val="00652670"/>
    <w:rsid w:val="00652940"/>
    <w:rsid w:val="00653142"/>
    <w:rsid w:val="00653244"/>
    <w:rsid w:val="00654A22"/>
    <w:rsid w:val="006551AE"/>
    <w:rsid w:val="00655523"/>
    <w:rsid w:val="006559F7"/>
    <w:rsid w:val="00655C85"/>
    <w:rsid w:val="00656831"/>
    <w:rsid w:val="00656C5C"/>
    <w:rsid w:val="0065712B"/>
    <w:rsid w:val="0065723E"/>
    <w:rsid w:val="006576CC"/>
    <w:rsid w:val="00657A99"/>
    <w:rsid w:val="00657C7A"/>
    <w:rsid w:val="00657F12"/>
    <w:rsid w:val="006617D8"/>
    <w:rsid w:val="006621E6"/>
    <w:rsid w:val="00662453"/>
    <w:rsid w:val="0066281B"/>
    <w:rsid w:val="0066287A"/>
    <w:rsid w:val="00663752"/>
    <w:rsid w:val="00663E6A"/>
    <w:rsid w:val="00664325"/>
    <w:rsid w:val="006645AC"/>
    <w:rsid w:val="006645D4"/>
    <w:rsid w:val="0066471D"/>
    <w:rsid w:val="006648A8"/>
    <w:rsid w:val="00664F60"/>
    <w:rsid w:val="006653C8"/>
    <w:rsid w:val="0066561C"/>
    <w:rsid w:val="006658AF"/>
    <w:rsid w:val="00666511"/>
    <w:rsid w:val="00666874"/>
    <w:rsid w:val="00666ACB"/>
    <w:rsid w:val="00666D53"/>
    <w:rsid w:val="00667233"/>
    <w:rsid w:val="00667525"/>
    <w:rsid w:val="0066764B"/>
    <w:rsid w:val="0066774D"/>
    <w:rsid w:val="00667A69"/>
    <w:rsid w:val="006700F9"/>
    <w:rsid w:val="0067058F"/>
    <w:rsid w:val="00670E8A"/>
    <w:rsid w:val="006713D4"/>
    <w:rsid w:val="0067164E"/>
    <w:rsid w:val="0067199C"/>
    <w:rsid w:val="00671A5A"/>
    <w:rsid w:val="00671D84"/>
    <w:rsid w:val="00672B30"/>
    <w:rsid w:val="00672E62"/>
    <w:rsid w:val="0067320A"/>
    <w:rsid w:val="00673B3F"/>
    <w:rsid w:val="00673BD7"/>
    <w:rsid w:val="00673D1E"/>
    <w:rsid w:val="00674528"/>
    <w:rsid w:val="00674539"/>
    <w:rsid w:val="00674B70"/>
    <w:rsid w:val="00675268"/>
    <w:rsid w:val="0067526C"/>
    <w:rsid w:val="006752A7"/>
    <w:rsid w:val="00675B8C"/>
    <w:rsid w:val="00675C12"/>
    <w:rsid w:val="00675C5D"/>
    <w:rsid w:val="006763C6"/>
    <w:rsid w:val="00676B23"/>
    <w:rsid w:val="006772FA"/>
    <w:rsid w:val="00677AFB"/>
    <w:rsid w:val="00677B53"/>
    <w:rsid w:val="00677DF7"/>
    <w:rsid w:val="00677E56"/>
    <w:rsid w:val="0068052C"/>
    <w:rsid w:val="0068067A"/>
    <w:rsid w:val="00680AFE"/>
    <w:rsid w:val="00680BE2"/>
    <w:rsid w:val="0068111F"/>
    <w:rsid w:val="00681D0B"/>
    <w:rsid w:val="00681D89"/>
    <w:rsid w:val="00681E32"/>
    <w:rsid w:val="00681F70"/>
    <w:rsid w:val="00682C7A"/>
    <w:rsid w:val="006831F8"/>
    <w:rsid w:val="00683737"/>
    <w:rsid w:val="006843D8"/>
    <w:rsid w:val="00685009"/>
    <w:rsid w:val="00685B8B"/>
    <w:rsid w:val="00685BFE"/>
    <w:rsid w:val="00685DCD"/>
    <w:rsid w:val="00685F9B"/>
    <w:rsid w:val="00686423"/>
    <w:rsid w:val="00686C29"/>
    <w:rsid w:val="00687E16"/>
    <w:rsid w:val="006902BB"/>
    <w:rsid w:val="0069067E"/>
    <w:rsid w:val="0069073F"/>
    <w:rsid w:val="00690F3A"/>
    <w:rsid w:val="00691424"/>
    <w:rsid w:val="00691505"/>
    <w:rsid w:val="006919E4"/>
    <w:rsid w:val="00691A7A"/>
    <w:rsid w:val="00691AAA"/>
    <w:rsid w:val="00691EF3"/>
    <w:rsid w:val="00692A32"/>
    <w:rsid w:val="006932EA"/>
    <w:rsid w:val="00693841"/>
    <w:rsid w:val="00693892"/>
    <w:rsid w:val="00693A2C"/>
    <w:rsid w:val="00693F57"/>
    <w:rsid w:val="006940D7"/>
    <w:rsid w:val="00694568"/>
    <w:rsid w:val="00694976"/>
    <w:rsid w:val="00694D9F"/>
    <w:rsid w:val="006951B2"/>
    <w:rsid w:val="00695296"/>
    <w:rsid w:val="0069557D"/>
    <w:rsid w:val="0069590B"/>
    <w:rsid w:val="00695B3C"/>
    <w:rsid w:val="0069636E"/>
    <w:rsid w:val="0069668E"/>
    <w:rsid w:val="00696F85"/>
    <w:rsid w:val="00697A18"/>
    <w:rsid w:val="006A036E"/>
    <w:rsid w:val="006A03F6"/>
    <w:rsid w:val="006A05BD"/>
    <w:rsid w:val="006A0847"/>
    <w:rsid w:val="006A0D97"/>
    <w:rsid w:val="006A0E52"/>
    <w:rsid w:val="006A1213"/>
    <w:rsid w:val="006A19FB"/>
    <w:rsid w:val="006A1CC5"/>
    <w:rsid w:val="006A24C4"/>
    <w:rsid w:val="006A2735"/>
    <w:rsid w:val="006A330E"/>
    <w:rsid w:val="006A3337"/>
    <w:rsid w:val="006A48D7"/>
    <w:rsid w:val="006A4967"/>
    <w:rsid w:val="006A4CB6"/>
    <w:rsid w:val="006A5BC5"/>
    <w:rsid w:val="006A638E"/>
    <w:rsid w:val="006A67E3"/>
    <w:rsid w:val="006A73CF"/>
    <w:rsid w:val="006A7702"/>
    <w:rsid w:val="006A7A54"/>
    <w:rsid w:val="006A7B8E"/>
    <w:rsid w:val="006B0204"/>
    <w:rsid w:val="006B079D"/>
    <w:rsid w:val="006B07BF"/>
    <w:rsid w:val="006B0927"/>
    <w:rsid w:val="006B0931"/>
    <w:rsid w:val="006B0CEE"/>
    <w:rsid w:val="006B181E"/>
    <w:rsid w:val="006B1A60"/>
    <w:rsid w:val="006B23F8"/>
    <w:rsid w:val="006B2D9A"/>
    <w:rsid w:val="006B2EB8"/>
    <w:rsid w:val="006B324D"/>
    <w:rsid w:val="006B3751"/>
    <w:rsid w:val="006B3794"/>
    <w:rsid w:val="006B3AA1"/>
    <w:rsid w:val="006B4C21"/>
    <w:rsid w:val="006B4D78"/>
    <w:rsid w:val="006B5790"/>
    <w:rsid w:val="006B57BF"/>
    <w:rsid w:val="006B580E"/>
    <w:rsid w:val="006B597F"/>
    <w:rsid w:val="006B59C3"/>
    <w:rsid w:val="006B62FB"/>
    <w:rsid w:val="006B64C2"/>
    <w:rsid w:val="006B6E62"/>
    <w:rsid w:val="006B73D6"/>
    <w:rsid w:val="006B74E4"/>
    <w:rsid w:val="006B768D"/>
    <w:rsid w:val="006B792C"/>
    <w:rsid w:val="006B7C70"/>
    <w:rsid w:val="006B7ECC"/>
    <w:rsid w:val="006C07E0"/>
    <w:rsid w:val="006C0E3D"/>
    <w:rsid w:val="006C0EDB"/>
    <w:rsid w:val="006C114C"/>
    <w:rsid w:val="006C1C33"/>
    <w:rsid w:val="006C1F9E"/>
    <w:rsid w:val="006C24D3"/>
    <w:rsid w:val="006C2889"/>
    <w:rsid w:val="006C2953"/>
    <w:rsid w:val="006C2F9F"/>
    <w:rsid w:val="006C32C1"/>
    <w:rsid w:val="006C32D2"/>
    <w:rsid w:val="006C3995"/>
    <w:rsid w:val="006C3B0A"/>
    <w:rsid w:val="006C43CA"/>
    <w:rsid w:val="006C4E25"/>
    <w:rsid w:val="006C57DD"/>
    <w:rsid w:val="006C5BD1"/>
    <w:rsid w:val="006C66A6"/>
    <w:rsid w:val="006C688C"/>
    <w:rsid w:val="006C6DD5"/>
    <w:rsid w:val="006C70B0"/>
    <w:rsid w:val="006C7B1E"/>
    <w:rsid w:val="006C7F12"/>
    <w:rsid w:val="006C7F5D"/>
    <w:rsid w:val="006D030A"/>
    <w:rsid w:val="006D0524"/>
    <w:rsid w:val="006D0723"/>
    <w:rsid w:val="006D09CF"/>
    <w:rsid w:val="006D0CD9"/>
    <w:rsid w:val="006D12A4"/>
    <w:rsid w:val="006D2168"/>
    <w:rsid w:val="006D22A4"/>
    <w:rsid w:val="006D22E0"/>
    <w:rsid w:val="006D322D"/>
    <w:rsid w:val="006D3421"/>
    <w:rsid w:val="006D3AC1"/>
    <w:rsid w:val="006D3D79"/>
    <w:rsid w:val="006D3F91"/>
    <w:rsid w:val="006D41DC"/>
    <w:rsid w:val="006D446A"/>
    <w:rsid w:val="006D45DA"/>
    <w:rsid w:val="006D4767"/>
    <w:rsid w:val="006D52B3"/>
    <w:rsid w:val="006D53CC"/>
    <w:rsid w:val="006D5518"/>
    <w:rsid w:val="006D566A"/>
    <w:rsid w:val="006D58F0"/>
    <w:rsid w:val="006D594C"/>
    <w:rsid w:val="006D5E32"/>
    <w:rsid w:val="006D6048"/>
    <w:rsid w:val="006D622C"/>
    <w:rsid w:val="006D645C"/>
    <w:rsid w:val="006D673B"/>
    <w:rsid w:val="006D6986"/>
    <w:rsid w:val="006D6C33"/>
    <w:rsid w:val="006D6FA1"/>
    <w:rsid w:val="006D70DF"/>
    <w:rsid w:val="006D72BC"/>
    <w:rsid w:val="006D7665"/>
    <w:rsid w:val="006D7702"/>
    <w:rsid w:val="006E0514"/>
    <w:rsid w:val="006E051B"/>
    <w:rsid w:val="006E05AE"/>
    <w:rsid w:val="006E0970"/>
    <w:rsid w:val="006E0ED2"/>
    <w:rsid w:val="006E1103"/>
    <w:rsid w:val="006E1422"/>
    <w:rsid w:val="006E17AB"/>
    <w:rsid w:val="006E1B9D"/>
    <w:rsid w:val="006E211A"/>
    <w:rsid w:val="006E23F1"/>
    <w:rsid w:val="006E2B87"/>
    <w:rsid w:val="006E308A"/>
    <w:rsid w:val="006E43CF"/>
    <w:rsid w:val="006E4A1C"/>
    <w:rsid w:val="006E4A7A"/>
    <w:rsid w:val="006E4AC8"/>
    <w:rsid w:val="006E4D54"/>
    <w:rsid w:val="006E4D6B"/>
    <w:rsid w:val="006E50A9"/>
    <w:rsid w:val="006E51BD"/>
    <w:rsid w:val="006E5E41"/>
    <w:rsid w:val="006E604E"/>
    <w:rsid w:val="006E6441"/>
    <w:rsid w:val="006E6A2B"/>
    <w:rsid w:val="006E6B27"/>
    <w:rsid w:val="006E6B34"/>
    <w:rsid w:val="006E7068"/>
    <w:rsid w:val="006E7105"/>
    <w:rsid w:val="006E72B6"/>
    <w:rsid w:val="006E782D"/>
    <w:rsid w:val="006E7899"/>
    <w:rsid w:val="006E7D29"/>
    <w:rsid w:val="006F000A"/>
    <w:rsid w:val="006F18B4"/>
    <w:rsid w:val="006F19D8"/>
    <w:rsid w:val="006F1E4C"/>
    <w:rsid w:val="006F1FD9"/>
    <w:rsid w:val="006F2114"/>
    <w:rsid w:val="006F2660"/>
    <w:rsid w:val="006F2EE6"/>
    <w:rsid w:val="006F2EF5"/>
    <w:rsid w:val="006F324F"/>
    <w:rsid w:val="006F331A"/>
    <w:rsid w:val="006F3453"/>
    <w:rsid w:val="006F34A2"/>
    <w:rsid w:val="006F3F08"/>
    <w:rsid w:val="006F4855"/>
    <w:rsid w:val="006F4A71"/>
    <w:rsid w:val="006F4CF5"/>
    <w:rsid w:val="006F4D5B"/>
    <w:rsid w:val="006F4DE6"/>
    <w:rsid w:val="006F4EEA"/>
    <w:rsid w:val="006F500E"/>
    <w:rsid w:val="006F5285"/>
    <w:rsid w:val="006F635A"/>
    <w:rsid w:val="006F6371"/>
    <w:rsid w:val="006F6E00"/>
    <w:rsid w:val="006F6E0E"/>
    <w:rsid w:val="007005F2"/>
    <w:rsid w:val="00700A5D"/>
    <w:rsid w:val="00701C38"/>
    <w:rsid w:val="0070235E"/>
    <w:rsid w:val="00702410"/>
    <w:rsid w:val="007028D2"/>
    <w:rsid w:val="00702B2B"/>
    <w:rsid w:val="00702CD8"/>
    <w:rsid w:val="007032BB"/>
    <w:rsid w:val="0070332D"/>
    <w:rsid w:val="00703960"/>
    <w:rsid w:val="00704347"/>
    <w:rsid w:val="007046E8"/>
    <w:rsid w:val="00704BBC"/>
    <w:rsid w:val="0070504A"/>
    <w:rsid w:val="007053CB"/>
    <w:rsid w:val="007059F1"/>
    <w:rsid w:val="00706A22"/>
    <w:rsid w:val="00706BC1"/>
    <w:rsid w:val="00706CF0"/>
    <w:rsid w:val="00706DF7"/>
    <w:rsid w:val="0070706E"/>
    <w:rsid w:val="007070D8"/>
    <w:rsid w:val="00707804"/>
    <w:rsid w:val="00707E0C"/>
    <w:rsid w:val="00710362"/>
    <w:rsid w:val="00710E5B"/>
    <w:rsid w:val="0071194A"/>
    <w:rsid w:val="00711C6F"/>
    <w:rsid w:val="007120C2"/>
    <w:rsid w:val="00712A66"/>
    <w:rsid w:val="00712D6E"/>
    <w:rsid w:val="00713095"/>
    <w:rsid w:val="007137E7"/>
    <w:rsid w:val="00713E13"/>
    <w:rsid w:val="007140F1"/>
    <w:rsid w:val="00714545"/>
    <w:rsid w:val="007146C7"/>
    <w:rsid w:val="0071482E"/>
    <w:rsid w:val="007155B2"/>
    <w:rsid w:val="007155B3"/>
    <w:rsid w:val="007155ED"/>
    <w:rsid w:val="00715A83"/>
    <w:rsid w:val="00715BDA"/>
    <w:rsid w:val="00715EFD"/>
    <w:rsid w:val="00716672"/>
    <w:rsid w:val="007166DC"/>
    <w:rsid w:val="00716939"/>
    <w:rsid w:val="007169FE"/>
    <w:rsid w:val="00716D4A"/>
    <w:rsid w:val="00716E42"/>
    <w:rsid w:val="007170F0"/>
    <w:rsid w:val="007172A9"/>
    <w:rsid w:val="00717650"/>
    <w:rsid w:val="007176F4"/>
    <w:rsid w:val="0071798D"/>
    <w:rsid w:val="00717B03"/>
    <w:rsid w:val="00717C73"/>
    <w:rsid w:val="00720238"/>
    <w:rsid w:val="00720586"/>
    <w:rsid w:val="0072091A"/>
    <w:rsid w:val="0072096E"/>
    <w:rsid w:val="00720B53"/>
    <w:rsid w:val="00720F1F"/>
    <w:rsid w:val="00720F40"/>
    <w:rsid w:val="00721080"/>
    <w:rsid w:val="007211B0"/>
    <w:rsid w:val="0072133E"/>
    <w:rsid w:val="00721358"/>
    <w:rsid w:val="007217B0"/>
    <w:rsid w:val="00721906"/>
    <w:rsid w:val="00721EB9"/>
    <w:rsid w:val="007222A7"/>
    <w:rsid w:val="0072252F"/>
    <w:rsid w:val="00722CC4"/>
    <w:rsid w:val="00722D52"/>
    <w:rsid w:val="00722D66"/>
    <w:rsid w:val="0072368B"/>
    <w:rsid w:val="0072387B"/>
    <w:rsid w:val="007241DC"/>
    <w:rsid w:val="0072458D"/>
    <w:rsid w:val="00724CE2"/>
    <w:rsid w:val="00725A17"/>
    <w:rsid w:val="00726140"/>
    <w:rsid w:val="00726E5E"/>
    <w:rsid w:val="00727080"/>
    <w:rsid w:val="00727097"/>
    <w:rsid w:val="00727201"/>
    <w:rsid w:val="0072779D"/>
    <w:rsid w:val="00727C60"/>
    <w:rsid w:val="00727EBE"/>
    <w:rsid w:val="007304B3"/>
    <w:rsid w:val="00730C60"/>
    <w:rsid w:val="00731215"/>
    <w:rsid w:val="0073139A"/>
    <w:rsid w:val="00732585"/>
    <w:rsid w:val="00732A8C"/>
    <w:rsid w:val="00732B55"/>
    <w:rsid w:val="0073307D"/>
    <w:rsid w:val="007333AF"/>
    <w:rsid w:val="0073392F"/>
    <w:rsid w:val="00733BBB"/>
    <w:rsid w:val="00733CED"/>
    <w:rsid w:val="00733EAB"/>
    <w:rsid w:val="0073416A"/>
    <w:rsid w:val="0073448F"/>
    <w:rsid w:val="007349F9"/>
    <w:rsid w:val="00734DFB"/>
    <w:rsid w:val="00735493"/>
    <w:rsid w:val="00735B2A"/>
    <w:rsid w:val="007368F9"/>
    <w:rsid w:val="00736C77"/>
    <w:rsid w:val="007378D6"/>
    <w:rsid w:val="00737A11"/>
    <w:rsid w:val="00737C5C"/>
    <w:rsid w:val="00737D73"/>
    <w:rsid w:val="0074062B"/>
    <w:rsid w:val="00741256"/>
    <w:rsid w:val="007416C5"/>
    <w:rsid w:val="0074171D"/>
    <w:rsid w:val="007417D1"/>
    <w:rsid w:val="00741B99"/>
    <w:rsid w:val="00742037"/>
    <w:rsid w:val="00742127"/>
    <w:rsid w:val="00742658"/>
    <w:rsid w:val="00742E40"/>
    <w:rsid w:val="00742ED4"/>
    <w:rsid w:val="007446E8"/>
    <w:rsid w:val="0074470C"/>
    <w:rsid w:val="00744BD5"/>
    <w:rsid w:val="00744EEF"/>
    <w:rsid w:val="007450E3"/>
    <w:rsid w:val="007452BF"/>
    <w:rsid w:val="0074569C"/>
    <w:rsid w:val="007457BA"/>
    <w:rsid w:val="00745B86"/>
    <w:rsid w:val="00746013"/>
    <w:rsid w:val="0074629E"/>
    <w:rsid w:val="00746364"/>
    <w:rsid w:val="00746EB7"/>
    <w:rsid w:val="007471EF"/>
    <w:rsid w:val="00747653"/>
    <w:rsid w:val="00747F8F"/>
    <w:rsid w:val="0075000A"/>
    <w:rsid w:val="00750EF3"/>
    <w:rsid w:val="00751038"/>
    <w:rsid w:val="007510EC"/>
    <w:rsid w:val="00751B69"/>
    <w:rsid w:val="00751B8B"/>
    <w:rsid w:val="00751E3C"/>
    <w:rsid w:val="0075246A"/>
    <w:rsid w:val="00752D21"/>
    <w:rsid w:val="00752E3D"/>
    <w:rsid w:val="00753552"/>
    <w:rsid w:val="007539CA"/>
    <w:rsid w:val="00753A3E"/>
    <w:rsid w:val="00753C3A"/>
    <w:rsid w:val="007540C9"/>
    <w:rsid w:val="00754601"/>
    <w:rsid w:val="00754BCA"/>
    <w:rsid w:val="0075503B"/>
    <w:rsid w:val="007555C8"/>
    <w:rsid w:val="00756517"/>
    <w:rsid w:val="0075692B"/>
    <w:rsid w:val="00756F1D"/>
    <w:rsid w:val="007575C2"/>
    <w:rsid w:val="007577D3"/>
    <w:rsid w:val="007577FF"/>
    <w:rsid w:val="00757F23"/>
    <w:rsid w:val="007601FB"/>
    <w:rsid w:val="00760331"/>
    <w:rsid w:val="00760D87"/>
    <w:rsid w:val="0076110C"/>
    <w:rsid w:val="0076127B"/>
    <w:rsid w:val="00761552"/>
    <w:rsid w:val="0076210F"/>
    <w:rsid w:val="0076211A"/>
    <w:rsid w:val="007621BF"/>
    <w:rsid w:val="00762D22"/>
    <w:rsid w:val="00763ADA"/>
    <w:rsid w:val="00763D33"/>
    <w:rsid w:val="00764324"/>
    <w:rsid w:val="00764433"/>
    <w:rsid w:val="0076446C"/>
    <w:rsid w:val="0076472C"/>
    <w:rsid w:val="00764855"/>
    <w:rsid w:val="00764E3B"/>
    <w:rsid w:val="00765248"/>
    <w:rsid w:val="00765B27"/>
    <w:rsid w:val="00765D42"/>
    <w:rsid w:val="00765D66"/>
    <w:rsid w:val="0076607A"/>
    <w:rsid w:val="0076619C"/>
    <w:rsid w:val="007662C8"/>
    <w:rsid w:val="007665A8"/>
    <w:rsid w:val="007669C2"/>
    <w:rsid w:val="00766D80"/>
    <w:rsid w:val="00766F50"/>
    <w:rsid w:val="00767F22"/>
    <w:rsid w:val="0077035B"/>
    <w:rsid w:val="0077047E"/>
    <w:rsid w:val="007707AD"/>
    <w:rsid w:val="00770B4F"/>
    <w:rsid w:val="00770C34"/>
    <w:rsid w:val="00771AF3"/>
    <w:rsid w:val="00771E4E"/>
    <w:rsid w:val="007726AE"/>
    <w:rsid w:val="00772F19"/>
    <w:rsid w:val="007731AE"/>
    <w:rsid w:val="0077325A"/>
    <w:rsid w:val="0077325B"/>
    <w:rsid w:val="0077332B"/>
    <w:rsid w:val="00773494"/>
    <w:rsid w:val="00773550"/>
    <w:rsid w:val="00773764"/>
    <w:rsid w:val="00773D4A"/>
    <w:rsid w:val="00774584"/>
    <w:rsid w:val="00774723"/>
    <w:rsid w:val="007747B3"/>
    <w:rsid w:val="00774A50"/>
    <w:rsid w:val="00775386"/>
    <w:rsid w:val="00775BE3"/>
    <w:rsid w:val="00775C6F"/>
    <w:rsid w:val="00776238"/>
    <w:rsid w:val="00776356"/>
    <w:rsid w:val="00776C75"/>
    <w:rsid w:val="007774D1"/>
    <w:rsid w:val="007802B0"/>
    <w:rsid w:val="00780704"/>
    <w:rsid w:val="00780A08"/>
    <w:rsid w:val="00780AAD"/>
    <w:rsid w:val="00781490"/>
    <w:rsid w:val="00781BA2"/>
    <w:rsid w:val="00781E03"/>
    <w:rsid w:val="00782294"/>
    <w:rsid w:val="00782349"/>
    <w:rsid w:val="007823E1"/>
    <w:rsid w:val="007826B8"/>
    <w:rsid w:val="00782856"/>
    <w:rsid w:val="0078293D"/>
    <w:rsid w:val="00782F81"/>
    <w:rsid w:val="007830AA"/>
    <w:rsid w:val="007835A0"/>
    <w:rsid w:val="007839C9"/>
    <w:rsid w:val="00783C0F"/>
    <w:rsid w:val="00783EE0"/>
    <w:rsid w:val="00784905"/>
    <w:rsid w:val="00784CAE"/>
    <w:rsid w:val="00784F13"/>
    <w:rsid w:val="0078519A"/>
    <w:rsid w:val="007852BA"/>
    <w:rsid w:val="0078548F"/>
    <w:rsid w:val="00786405"/>
    <w:rsid w:val="00786B45"/>
    <w:rsid w:val="00786E53"/>
    <w:rsid w:val="00786F19"/>
    <w:rsid w:val="00787219"/>
    <w:rsid w:val="00790872"/>
    <w:rsid w:val="00790896"/>
    <w:rsid w:val="0079089C"/>
    <w:rsid w:val="007910CD"/>
    <w:rsid w:val="00791347"/>
    <w:rsid w:val="007915BD"/>
    <w:rsid w:val="00791CE5"/>
    <w:rsid w:val="0079201F"/>
    <w:rsid w:val="00792A40"/>
    <w:rsid w:val="00792A6B"/>
    <w:rsid w:val="007931B9"/>
    <w:rsid w:val="007931E3"/>
    <w:rsid w:val="0079349A"/>
    <w:rsid w:val="007938FE"/>
    <w:rsid w:val="00794261"/>
    <w:rsid w:val="00794354"/>
    <w:rsid w:val="00794852"/>
    <w:rsid w:val="0079498D"/>
    <w:rsid w:val="00795511"/>
    <w:rsid w:val="007956CB"/>
    <w:rsid w:val="00795D8A"/>
    <w:rsid w:val="00795F58"/>
    <w:rsid w:val="007962B1"/>
    <w:rsid w:val="0079648D"/>
    <w:rsid w:val="00796636"/>
    <w:rsid w:val="00796757"/>
    <w:rsid w:val="00796B3D"/>
    <w:rsid w:val="00796D1A"/>
    <w:rsid w:val="0079724C"/>
    <w:rsid w:val="0079743F"/>
    <w:rsid w:val="0079744D"/>
    <w:rsid w:val="007974A9"/>
    <w:rsid w:val="007976D6"/>
    <w:rsid w:val="00797850"/>
    <w:rsid w:val="00797DE0"/>
    <w:rsid w:val="007A0BF4"/>
    <w:rsid w:val="007A18B9"/>
    <w:rsid w:val="007A25DD"/>
    <w:rsid w:val="007A2B5F"/>
    <w:rsid w:val="007A3033"/>
    <w:rsid w:val="007A3051"/>
    <w:rsid w:val="007A3078"/>
    <w:rsid w:val="007A389C"/>
    <w:rsid w:val="007A39C8"/>
    <w:rsid w:val="007A3F7E"/>
    <w:rsid w:val="007A3FF3"/>
    <w:rsid w:val="007A5154"/>
    <w:rsid w:val="007A56F1"/>
    <w:rsid w:val="007A5933"/>
    <w:rsid w:val="007A64EF"/>
    <w:rsid w:val="007A6587"/>
    <w:rsid w:val="007A6BE8"/>
    <w:rsid w:val="007A6DBC"/>
    <w:rsid w:val="007A7319"/>
    <w:rsid w:val="007A75D3"/>
    <w:rsid w:val="007A763F"/>
    <w:rsid w:val="007A7A96"/>
    <w:rsid w:val="007A7AD7"/>
    <w:rsid w:val="007A7FC1"/>
    <w:rsid w:val="007B0ADF"/>
    <w:rsid w:val="007B0C3F"/>
    <w:rsid w:val="007B1383"/>
    <w:rsid w:val="007B14CC"/>
    <w:rsid w:val="007B1511"/>
    <w:rsid w:val="007B15ED"/>
    <w:rsid w:val="007B256B"/>
    <w:rsid w:val="007B25A9"/>
    <w:rsid w:val="007B278A"/>
    <w:rsid w:val="007B36A4"/>
    <w:rsid w:val="007B3BF3"/>
    <w:rsid w:val="007B3EA7"/>
    <w:rsid w:val="007B4161"/>
    <w:rsid w:val="007B47C0"/>
    <w:rsid w:val="007B49A2"/>
    <w:rsid w:val="007B4D25"/>
    <w:rsid w:val="007B4E63"/>
    <w:rsid w:val="007B4EC5"/>
    <w:rsid w:val="007B51F0"/>
    <w:rsid w:val="007B53AB"/>
    <w:rsid w:val="007B5686"/>
    <w:rsid w:val="007B56A0"/>
    <w:rsid w:val="007B5A3D"/>
    <w:rsid w:val="007B6118"/>
    <w:rsid w:val="007B62CF"/>
    <w:rsid w:val="007B634C"/>
    <w:rsid w:val="007B64F7"/>
    <w:rsid w:val="007B65E6"/>
    <w:rsid w:val="007B67E1"/>
    <w:rsid w:val="007B68BD"/>
    <w:rsid w:val="007B6E41"/>
    <w:rsid w:val="007B6F44"/>
    <w:rsid w:val="007B79C6"/>
    <w:rsid w:val="007B7AAB"/>
    <w:rsid w:val="007B7BFB"/>
    <w:rsid w:val="007C01D6"/>
    <w:rsid w:val="007C0243"/>
    <w:rsid w:val="007C043A"/>
    <w:rsid w:val="007C0960"/>
    <w:rsid w:val="007C0D4C"/>
    <w:rsid w:val="007C0EF7"/>
    <w:rsid w:val="007C18BC"/>
    <w:rsid w:val="007C1CDE"/>
    <w:rsid w:val="007C1E70"/>
    <w:rsid w:val="007C1F8C"/>
    <w:rsid w:val="007C2FB4"/>
    <w:rsid w:val="007C308B"/>
    <w:rsid w:val="007C3201"/>
    <w:rsid w:val="007C3721"/>
    <w:rsid w:val="007C37C2"/>
    <w:rsid w:val="007C3F3A"/>
    <w:rsid w:val="007C4D1B"/>
    <w:rsid w:val="007C5141"/>
    <w:rsid w:val="007C520E"/>
    <w:rsid w:val="007C5D6B"/>
    <w:rsid w:val="007C616E"/>
    <w:rsid w:val="007C61CE"/>
    <w:rsid w:val="007C69E9"/>
    <w:rsid w:val="007C71A8"/>
    <w:rsid w:val="007C72BF"/>
    <w:rsid w:val="007C76B6"/>
    <w:rsid w:val="007C7DF7"/>
    <w:rsid w:val="007D037C"/>
    <w:rsid w:val="007D0833"/>
    <w:rsid w:val="007D0B4A"/>
    <w:rsid w:val="007D0F45"/>
    <w:rsid w:val="007D15E3"/>
    <w:rsid w:val="007D16E3"/>
    <w:rsid w:val="007D1ADD"/>
    <w:rsid w:val="007D202E"/>
    <w:rsid w:val="007D225D"/>
    <w:rsid w:val="007D27F1"/>
    <w:rsid w:val="007D2888"/>
    <w:rsid w:val="007D2B72"/>
    <w:rsid w:val="007D2C84"/>
    <w:rsid w:val="007D2E2D"/>
    <w:rsid w:val="007D2FDE"/>
    <w:rsid w:val="007D30FB"/>
    <w:rsid w:val="007D3197"/>
    <w:rsid w:val="007D38FB"/>
    <w:rsid w:val="007D4463"/>
    <w:rsid w:val="007D53F3"/>
    <w:rsid w:val="007D6066"/>
    <w:rsid w:val="007D63B5"/>
    <w:rsid w:val="007D669C"/>
    <w:rsid w:val="007D66A5"/>
    <w:rsid w:val="007D6FE1"/>
    <w:rsid w:val="007D70AB"/>
    <w:rsid w:val="007D72F2"/>
    <w:rsid w:val="007D75F0"/>
    <w:rsid w:val="007D7702"/>
    <w:rsid w:val="007D780A"/>
    <w:rsid w:val="007D7EB7"/>
    <w:rsid w:val="007E05B1"/>
    <w:rsid w:val="007E0817"/>
    <w:rsid w:val="007E0A5B"/>
    <w:rsid w:val="007E0C6B"/>
    <w:rsid w:val="007E0ECF"/>
    <w:rsid w:val="007E1AAC"/>
    <w:rsid w:val="007E1F80"/>
    <w:rsid w:val="007E2051"/>
    <w:rsid w:val="007E21D8"/>
    <w:rsid w:val="007E2256"/>
    <w:rsid w:val="007E2321"/>
    <w:rsid w:val="007E2B5B"/>
    <w:rsid w:val="007E2B68"/>
    <w:rsid w:val="007E2C18"/>
    <w:rsid w:val="007E3012"/>
    <w:rsid w:val="007E36D4"/>
    <w:rsid w:val="007E3BB3"/>
    <w:rsid w:val="007E3BCE"/>
    <w:rsid w:val="007E3CAB"/>
    <w:rsid w:val="007E3D01"/>
    <w:rsid w:val="007E4362"/>
    <w:rsid w:val="007E465F"/>
    <w:rsid w:val="007E4B57"/>
    <w:rsid w:val="007E4F54"/>
    <w:rsid w:val="007E55AD"/>
    <w:rsid w:val="007E702D"/>
    <w:rsid w:val="007E7363"/>
    <w:rsid w:val="007E78CA"/>
    <w:rsid w:val="007F022A"/>
    <w:rsid w:val="007F0725"/>
    <w:rsid w:val="007F074C"/>
    <w:rsid w:val="007F0AA3"/>
    <w:rsid w:val="007F0FB4"/>
    <w:rsid w:val="007F1218"/>
    <w:rsid w:val="007F12D4"/>
    <w:rsid w:val="007F1CBB"/>
    <w:rsid w:val="007F24D9"/>
    <w:rsid w:val="007F25FD"/>
    <w:rsid w:val="007F27E2"/>
    <w:rsid w:val="007F2BEA"/>
    <w:rsid w:val="007F3025"/>
    <w:rsid w:val="007F3605"/>
    <w:rsid w:val="007F3620"/>
    <w:rsid w:val="007F3A95"/>
    <w:rsid w:val="007F45F0"/>
    <w:rsid w:val="007F4655"/>
    <w:rsid w:val="007F51FD"/>
    <w:rsid w:val="007F53F5"/>
    <w:rsid w:val="007F5721"/>
    <w:rsid w:val="007F5BCD"/>
    <w:rsid w:val="007F5EB4"/>
    <w:rsid w:val="007F64C0"/>
    <w:rsid w:val="007F6591"/>
    <w:rsid w:val="007F6A34"/>
    <w:rsid w:val="007F73A2"/>
    <w:rsid w:val="007F7552"/>
    <w:rsid w:val="007F7BD1"/>
    <w:rsid w:val="007F7EDD"/>
    <w:rsid w:val="00800109"/>
    <w:rsid w:val="00800248"/>
    <w:rsid w:val="00800BE9"/>
    <w:rsid w:val="00800C1B"/>
    <w:rsid w:val="008023F7"/>
    <w:rsid w:val="00803644"/>
    <w:rsid w:val="008036B0"/>
    <w:rsid w:val="00803797"/>
    <w:rsid w:val="0080379B"/>
    <w:rsid w:val="00803E67"/>
    <w:rsid w:val="0080405F"/>
    <w:rsid w:val="008041FF"/>
    <w:rsid w:val="00804D3E"/>
    <w:rsid w:val="0080519A"/>
    <w:rsid w:val="00805A9F"/>
    <w:rsid w:val="00806097"/>
    <w:rsid w:val="00806176"/>
    <w:rsid w:val="008066A5"/>
    <w:rsid w:val="0080680E"/>
    <w:rsid w:val="0080688C"/>
    <w:rsid w:val="0080715F"/>
    <w:rsid w:val="008071F2"/>
    <w:rsid w:val="0080728C"/>
    <w:rsid w:val="008074FA"/>
    <w:rsid w:val="00807598"/>
    <w:rsid w:val="0080769D"/>
    <w:rsid w:val="00807B75"/>
    <w:rsid w:val="00807CA6"/>
    <w:rsid w:val="00810171"/>
    <w:rsid w:val="008104BF"/>
    <w:rsid w:val="00810DB7"/>
    <w:rsid w:val="00810E39"/>
    <w:rsid w:val="0081128D"/>
    <w:rsid w:val="00811590"/>
    <w:rsid w:val="00811894"/>
    <w:rsid w:val="008119C8"/>
    <w:rsid w:val="00812906"/>
    <w:rsid w:val="00812A9B"/>
    <w:rsid w:val="00812BB8"/>
    <w:rsid w:val="00814CF0"/>
    <w:rsid w:val="00815093"/>
    <w:rsid w:val="008150BD"/>
    <w:rsid w:val="008166C2"/>
    <w:rsid w:val="008167BF"/>
    <w:rsid w:val="00816CDB"/>
    <w:rsid w:val="0081735E"/>
    <w:rsid w:val="0081745D"/>
    <w:rsid w:val="00817609"/>
    <w:rsid w:val="00817765"/>
    <w:rsid w:val="00817983"/>
    <w:rsid w:val="00820FCE"/>
    <w:rsid w:val="008214B4"/>
    <w:rsid w:val="008214D5"/>
    <w:rsid w:val="00821A4F"/>
    <w:rsid w:val="00821A65"/>
    <w:rsid w:val="008221F0"/>
    <w:rsid w:val="00822679"/>
    <w:rsid w:val="00822C4B"/>
    <w:rsid w:val="008230B0"/>
    <w:rsid w:val="00823C06"/>
    <w:rsid w:val="00823F49"/>
    <w:rsid w:val="0082401C"/>
    <w:rsid w:val="008243F2"/>
    <w:rsid w:val="00824AD8"/>
    <w:rsid w:val="008256E5"/>
    <w:rsid w:val="00826A58"/>
    <w:rsid w:val="00826D8D"/>
    <w:rsid w:val="00826ED8"/>
    <w:rsid w:val="00827570"/>
    <w:rsid w:val="0082773C"/>
    <w:rsid w:val="00827761"/>
    <w:rsid w:val="008277C1"/>
    <w:rsid w:val="008300F7"/>
    <w:rsid w:val="0083030C"/>
    <w:rsid w:val="00830420"/>
    <w:rsid w:val="008304EA"/>
    <w:rsid w:val="008310F4"/>
    <w:rsid w:val="008316E9"/>
    <w:rsid w:val="008317C5"/>
    <w:rsid w:val="008327DD"/>
    <w:rsid w:val="00832EC8"/>
    <w:rsid w:val="0083386E"/>
    <w:rsid w:val="00834804"/>
    <w:rsid w:val="00834BD5"/>
    <w:rsid w:val="00834CE7"/>
    <w:rsid w:val="00834CF6"/>
    <w:rsid w:val="00835A31"/>
    <w:rsid w:val="00835BA0"/>
    <w:rsid w:val="00835BFA"/>
    <w:rsid w:val="00835EAB"/>
    <w:rsid w:val="008363D8"/>
    <w:rsid w:val="0083675E"/>
    <w:rsid w:val="00837157"/>
    <w:rsid w:val="008378A0"/>
    <w:rsid w:val="008379F8"/>
    <w:rsid w:val="008400ED"/>
    <w:rsid w:val="008400F7"/>
    <w:rsid w:val="00840343"/>
    <w:rsid w:val="0084034A"/>
    <w:rsid w:val="008404FE"/>
    <w:rsid w:val="008406A4"/>
    <w:rsid w:val="00840772"/>
    <w:rsid w:val="008408FD"/>
    <w:rsid w:val="00840902"/>
    <w:rsid w:val="008414B5"/>
    <w:rsid w:val="00841C65"/>
    <w:rsid w:val="0084257B"/>
    <w:rsid w:val="0084262B"/>
    <w:rsid w:val="00842668"/>
    <w:rsid w:val="00843526"/>
    <w:rsid w:val="00843FFF"/>
    <w:rsid w:val="008446A9"/>
    <w:rsid w:val="00844EAB"/>
    <w:rsid w:val="00845ED1"/>
    <w:rsid w:val="008464AA"/>
    <w:rsid w:val="00846ACF"/>
    <w:rsid w:val="00846B44"/>
    <w:rsid w:val="00846EE5"/>
    <w:rsid w:val="00847025"/>
    <w:rsid w:val="008478C0"/>
    <w:rsid w:val="00850287"/>
    <w:rsid w:val="008507E7"/>
    <w:rsid w:val="008508C8"/>
    <w:rsid w:val="00850EEF"/>
    <w:rsid w:val="00851896"/>
    <w:rsid w:val="00851A49"/>
    <w:rsid w:val="00851B10"/>
    <w:rsid w:val="00852043"/>
    <w:rsid w:val="00852417"/>
    <w:rsid w:val="008528D1"/>
    <w:rsid w:val="00852B68"/>
    <w:rsid w:val="00852DC9"/>
    <w:rsid w:val="0085307C"/>
    <w:rsid w:val="008546B3"/>
    <w:rsid w:val="008549BD"/>
    <w:rsid w:val="00854B9A"/>
    <w:rsid w:val="008550F5"/>
    <w:rsid w:val="0085532D"/>
    <w:rsid w:val="00855610"/>
    <w:rsid w:val="008558B0"/>
    <w:rsid w:val="008570C9"/>
    <w:rsid w:val="00857303"/>
    <w:rsid w:val="00857329"/>
    <w:rsid w:val="00857812"/>
    <w:rsid w:val="00857AE6"/>
    <w:rsid w:val="00857B31"/>
    <w:rsid w:val="0086082B"/>
    <w:rsid w:val="00860B51"/>
    <w:rsid w:val="00860E97"/>
    <w:rsid w:val="0086101F"/>
    <w:rsid w:val="0086168E"/>
    <w:rsid w:val="008616A3"/>
    <w:rsid w:val="00861F66"/>
    <w:rsid w:val="0086243B"/>
    <w:rsid w:val="00862F12"/>
    <w:rsid w:val="00863162"/>
    <w:rsid w:val="0086349A"/>
    <w:rsid w:val="00863841"/>
    <w:rsid w:val="00863889"/>
    <w:rsid w:val="00863B69"/>
    <w:rsid w:val="00864008"/>
    <w:rsid w:val="00864152"/>
    <w:rsid w:val="0086444B"/>
    <w:rsid w:val="00864464"/>
    <w:rsid w:val="00864AA0"/>
    <w:rsid w:val="00864AEB"/>
    <w:rsid w:val="008652E1"/>
    <w:rsid w:val="0086566E"/>
    <w:rsid w:val="00865691"/>
    <w:rsid w:val="00865723"/>
    <w:rsid w:val="00865D6A"/>
    <w:rsid w:val="0086634B"/>
    <w:rsid w:val="00866D79"/>
    <w:rsid w:val="00866EA7"/>
    <w:rsid w:val="0086776F"/>
    <w:rsid w:val="008677B8"/>
    <w:rsid w:val="008704E9"/>
    <w:rsid w:val="00870652"/>
    <w:rsid w:val="00870D60"/>
    <w:rsid w:val="00870D87"/>
    <w:rsid w:val="00870FBC"/>
    <w:rsid w:val="00871414"/>
    <w:rsid w:val="00871541"/>
    <w:rsid w:val="008717EA"/>
    <w:rsid w:val="0087201D"/>
    <w:rsid w:val="008726D5"/>
    <w:rsid w:val="00872A8C"/>
    <w:rsid w:val="00872C02"/>
    <w:rsid w:val="00872DA5"/>
    <w:rsid w:val="00872F73"/>
    <w:rsid w:val="00873293"/>
    <w:rsid w:val="008736DD"/>
    <w:rsid w:val="00873844"/>
    <w:rsid w:val="00873A57"/>
    <w:rsid w:val="00873AB7"/>
    <w:rsid w:val="00873B68"/>
    <w:rsid w:val="00873D62"/>
    <w:rsid w:val="00874EB0"/>
    <w:rsid w:val="0087563D"/>
    <w:rsid w:val="008756ED"/>
    <w:rsid w:val="00875CBE"/>
    <w:rsid w:val="008760D1"/>
    <w:rsid w:val="008763BA"/>
    <w:rsid w:val="00876D41"/>
    <w:rsid w:val="00876F60"/>
    <w:rsid w:val="00877501"/>
    <w:rsid w:val="00877C46"/>
    <w:rsid w:val="00877D6A"/>
    <w:rsid w:val="008800D2"/>
    <w:rsid w:val="008801BA"/>
    <w:rsid w:val="00880829"/>
    <w:rsid w:val="0088095E"/>
    <w:rsid w:val="00880CAD"/>
    <w:rsid w:val="00880D4A"/>
    <w:rsid w:val="00880EEC"/>
    <w:rsid w:val="00881076"/>
    <w:rsid w:val="00881376"/>
    <w:rsid w:val="00881518"/>
    <w:rsid w:val="0088186C"/>
    <w:rsid w:val="008818BD"/>
    <w:rsid w:val="00881FC4"/>
    <w:rsid w:val="008821DB"/>
    <w:rsid w:val="008821E9"/>
    <w:rsid w:val="00884234"/>
    <w:rsid w:val="008857F7"/>
    <w:rsid w:val="00886918"/>
    <w:rsid w:val="008869FD"/>
    <w:rsid w:val="00886B0C"/>
    <w:rsid w:val="0088769C"/>
    <w:rsid w:val="008901B1"/>
    <w:rsid w:val="0089051A"/>
    <w:rsid w:val="00890901"/>
    <w:rsid w:val="0089092F"/>
    <w:rsid w:val="00890B47"/>
    <w:rsid w:val="00891388"/>
    <w:rsid w:val="008919BA"/>
    <w:rsid w:val="00891B08"/>
    <w:rsid w:val="00891D3A"/>
    <w:rsid w:val="00892479"/>
    <w:rsid w:val="0089248A"/>
    <w:rsid w:val="008925F4"/>
    <w:rsid w:val="008929DF"/>
    <w:rsid w:val="00892CA8"/>
    <w:rsid w:val="00893716"/>
    <w:rsid w:val="008937D8"/>
    <w:rsid w:val="0089431B"/>
    <w:rsid w:val="00894735"/>
    <w:rsid w:val="00894AB4"/>
    <w:rsid w:val="00895784"/>
    <w:rsid w:val="00895AB4"/>
    <w:rsid w:val="00895AED"/>
    <w:rsid w:val="00895EEA"/>
    <w:rsid w:val="00896103"/>
    <w:rsid w:val="00896125"/>
    <w:rsid w:val="00896277"/>
    <w:rsid w:val="008964DD"/>
    <w:rsid w:val="008967CD"/>
    <w:rsid w:val="00896C34"/>
    <w:rsid w:val="00897071"/>
    <w:rsid w:val="008971E1"/>
    <w:rsid w:val="008972AA"/>
    <w:rsid w:val="00897892"/>
    <w:rsid w:val="00897F0E"/>
    <w:rsid w:val="008A011A"/>
    <w:rsid w:val="008A024E"/>
    <w:rsid w:val="008A1C60"/>
    <w:rsid w:val="008A1E83"/>
    <w:rsid w:val="008A1FE9"/>
    <w:rsid w:val="008A3069"/>
    <w:rsid w:val="008A3C34"/>
    <w:rsid w:val="008A4BB0"/>
    <w:rsid w:val="008A4BF2"/>
    <w:rsid w:val="008A4C71"/>
    <w:rsid w:val="008A4C94"/>
    <w:rsid w:val="008A5062"/>
    <w:rsid w:val="008A5E5B"/>
    <w:rsid w:val="008A5F25"/>
    <w:rsid w:val="008A624D"/>
    <w:rsid w:val="008A6340"/>
    <w:rsid w:val="008A67D3"/>
    <w:rsid w:val="008A76C3"/>
    <w:rsid w:val="008A77EF"/>
    <w:rsid w:val="008B09D8"/>
    <w:rsid w:val="008B16B9"/>
    <w:rsid w:val="008B20C9"/>
    <w:rsid w:val="008B221C"/>
    <w:rsid w:val="008B2865"/>
    <w:rsid w:val="008B2E11"/>
    <w:rsid w:val="008B363F"/>
    <w:rsid w:val="008B396D"/>
    <w:rsid w:val="008B4847"/>
    <w:rsid w:val="008B48FD"/>
    <w:rsid w:val="008B4E66"/>
    <w:rsid w:val="008B5203"/>
    <w:rsid w:val="008B531A"/>
    <w:rsid w:val="008B55BA"/>
    <w:rsid w:val="008B57A7"/>
    <w:rsid w:val="008B5AD8"/>
    <w:rsid w:val="008B5AFA"/>
    <w:rsid w:val="008B5DB6"/>
    <w:rsid w:val="008B611C"/>
    <w:rsid w:val="008B6383"/>
    <w:rsid w:val="008B666C"/>
    <w:rsid w:val="008B77FD"/>
    <w:rsid w:val="008C01B6"/>
    <w:rsid w:val="008C0D60"/>
    <w:rsid w:val="008C0D89"/>
    <w:rsid w:val="008C14E8"/>
    <w:rsid w:val="008C1B9B"/>
    <w:rsid w:val="008C1DBF"/>
    <w:rsid w:val="008C1DFE"/>
    <w:rsid w:val="008C201F"/>
    <w:rsid w:val="008C2047"/>
    <w:rsid w:val="008C2DD4"/>
    <w:rsid w:val="008C30C5"/>
    <w:rsid w:val="008C30FA"/>
    <w:rsid w:val="008C3280"/>
    <w:rsid w:val="008C34EC"/>
    <w:rsid w:val="008C34EF"/>
    <w:rsid w:val="008C3675"/>
    <w:rsid w:val="008C36F1"/>
    <w:rsid w:val="008C37A8"/>
    <w:rsid w:val="008C386A"/>
    <w:rsid w:val="008C3E3A"/>
    <w:rsid w:val="008C43CC"/>
    <w:rsid w:val="008C4666"/>
    <w:rsid w:val="008C46BC"/>
    <w:rsid w:val="008C4C05"/>
    <w:rsid w:val="008C5209"/>
    <w:rsid w:val="008C5814"/>
    <w:rsid w:val="008C5927"/>
    <w:rsid w:val="008C59C2"/>
    <w:rsid w:val="008C5FF2"/>
    <w:rsid w:val="008C6135"/>
    <w:rsid w:val="008C6203"/>
    <w:rsid w:val="008C6425"/>
    <w:rsid w:val="008C6A69"/>
    <w:rsid w:val="008C73E9"/>
    <w:rsid w:val="008C7A82"/>
    <w:rsid w:val="008D00E5"/>
    <w:rsid w:val="008D01C6"/>
    <w:rsid w:val="008D04F1"/>
    <w:rsid w:val="008D08EB"/>
    <w:rsid w:val="008D0D88"/>
    <w:rsid w:val="008D0DF1"/>
    <w:rsid w:val="008D0E1D"/>
    <w:rsid w:val="008D1975"/>
    <w:rsid w:val="008D1AB0"/>
    <w:rsid w:val="008D1D00"/>
    <w:rsid w:val="008D1D8A"/>
    <w:rsid w:val="008D1EB2"/>
    <w:rsid w:val="008D2518"/>
    <w:rsid w:val="008D2823"/>
    <w:rsid w:val="008D2EE3"/>
    <w:rsid w:val="008D2F12"/>
    <w:rsid w:val="008D3B1F"/>
    <w:rsid w:val="008D3C01"/>
    <w:rsid w:val="008D4578"/>
    <w:rsid w:val="008D45D0"/>
    <w:rsid w:val="008D4763"/>
    <w:rsid w:val="008D4A5C"/>
    <w:rsid w:val="008D4EA2"/>
    <w:rsid w:val="008D514F"/>
    <w:rsid w:val="008D56E5"/>
    <w:rsid w:val="008D5DFD"/>
    <w:rsid w:val="008D61F1"/>
    <w:rsid w:val="008D621A"/>
    <w:rsid w:val="008D639D"/>
    <w:rsid w:val="008D7A62"/>
    <w:rsid w:val="008E09AF"/>
    <w:rsid w:val="008E0A3B"/>
    <w:rsid w:val="008E0DC5"/>
    <w:rsid w:val="008E10F8"/>
    <w:rsid w:val="008E14CD"/>
    <w:rsid w:val="008E1A35"/>
    <w:rsid w:val="008E1CEC"/>
    <w:rsid w:val="008E1F7A"/>
    <w:rsid w:val="008E2071"/>
    <w:rsid w:val="008E209E"/>
    <w:rsid w:val="008E2A95"/>
    <w:rsid w:val="008E2C56"/>
    <w:rsid w:val="008E3716"/>
    <w:rsid w:val="008E3EE8"/>
    <w:rsid w:val="008E442E"/>
    <w:rsid w:val="008E4583"/>
    <w:rsid w:val="008E4613"/>
    <w:rsid w:val="008E462E"/>
    <w:rsid w:val="008E4778"/>
    <w:rsid w:val="008E4793"/>
    <w:rsid w:val="008E4DA6"/>
    <w:rsid w:val="008E50CE"/>
    <w:rsid w:val="008E5114"/>
    <w:rsid w:val="008E5226"/>
    <w:rsid w:val="008E5513"/>
    <w:rsid w:val="008E58D4"/>
    <w:rsid w:val="008E65B1"/>
    <w:rsid w:val="008E6F26"/>
    <w:rsid w:val="008E714D"/>
    <w:rsid w:val="008E72CA"/>
    <w:rsid w:val="008E72FB"/>
    <w:rsid w:val="008E776F"/>
    <w:rsid w:val="008E7E7C"/>
    <w:rsid w:val="008F0293"/>
    <w:rsid w:val="008F02CC"/>
    <w:rsid w:val="008F0536"/>
    <w:rsid w:val="008F0D87"/>
    <w:rsid w:val="008F14C9"/>
    <w:rsid w:val="008F195B"/>
    <w:rsid w:val="008F1C2C"/>
    <w:rsid w:val="008F20B6"/>
    <w:rsid w:val="008F2344"/>
    <w:rsid w:val="008F260D"/>
    <w:rsid w:val="008F26F2"/>
    <w:rsid w:val="008F2813"/>
    <w:rsid w:val="008F289D"/>
    <w:rsid w:val="008F294B"/>
    <w:rsid w:val="008F2A62"/>
    <w:rsid w:val="008F31D6"/>
    <w:rsid w:val="008F31F0"/>
    <w:rsid w:val="008F341C"/>
    <w:rsid w:val="008F4687"/>
    <w:rsid w:val="008F48A6"/>
    <w:rsid w:val="008F497A"/>
    <w:rsid w:val="008F4AC3"/>
    <w:rsid w:val="008F4C33"/>
    <w:rsid w:val="008F52D1"/>
    <w:rsid w:val="008F56FF"/>
    <w:rsid w:val="008F5C4C"/>
    <w:rsid w:val="008F6E74"/>
    <w:rsid w:val="008F6F8E"/>
    <w:rsid w:val="008F7F54"/>
    <w:rsid w:val="008F7F73"/>
    <w:rsid w:val="008FC869"/>
    <w:rsid w:val="00900AC1"/>
    <w:rsid w:val="00900F90"/>
    <w:rsid w:val="0090168C"/>
    <w:rsid w:val="009017C5"/>
    <w:rsid w:val="00901841"/>
    <w:rsid w:val="00901888"/>
    <w:rsid w:val="00901B37"/>
    <w:rsid w:val="00901CA9"/>
    <w:rsid w:val="00901E59"/>
    <w:rsid w:val="009020CA"/>
    <w:rsid w:val="009021C6"/>
    <w:rsid w:val="00902401"/>
    <w:rsid w:val="00902740"/>
    <w:rsid w:val="0090280C"/>
    <w:rsid w:val="00902926"/>
    <w:rsid w:val="00902966"/>
    <w:rsid w:val="00902D63"/>
    <w:rsid w:val="00902D87"/>
    <w:rsid w:val="00902F28"/>
    <w:rsid w:val="00903291"/>
    <w:rsid w:val="00903326"/>
    <w:rsid w:val="00904A20"/>
    <w:rsid w:val="0090529D"/>
    <w:rsid w:val="0090543B"/>
    <w:rsid w:val="00905A25"/>
    <w:rsid w:val="0090612F"/>
    <w:rsid w:val="00906F6F"/>
    <w:rsid w:val="00906FAB"/>
    <w:rsid w:val="00910259"/>
    <w:rsid w:val="009102EF"/>
    <w:rsid w:val="0091161D"/>
    <w:rsid w:val="009118D1"/>
    <w:rsid w:val="00911D54"/>
    <w:rsid w:val="0091210F"/>
    <w:rsid w:val="009122D5"/>
    <w:rsid w:val="00912482"/>
    <w:rsid w:val="009127B3"/>
    <w:rsid w:val="00912CEE"/>
    <w:rsid w:val="009130A1"/>
    <w:rsid w:val="009134BC"/>
    <w:rsid w:val="00913DA4"/>
    <w:rsid w:val="00915066"/>
    <w:rsid w:val="00915AE5"/>
    <w:rsid w:val="00915B3A"/>
    <w:rsid w:val="00916069"/>
    <w:rsid w:val="009162FD"/>
    <w:rsid w:val="009163AD"/>
    <w:rsid w:val="009163D3"/>
    <w:rsid w:val="00916742"/>
    <w:rsid w:val="00916A32"/>
    <w:rsid w:val="00916B87"/>
    <w:rsid w:val="0091778E"/>
    <w:rsid w:val="0091797A"/>
    <w:rsid w:val="00917E4D"/>
    <w:rsid w:val="009203A7"/>
    <w:rsid w:val="00920E0F"/>
    <w:rsid w:val="009213B5"/>
    <w:rsid w:val="009215C9"/>
    <w:rsid w:val="009218D9"/>
    <w:rsid w:val="00921B1A"/>
    <w:rsid w:val="00922976"/>
    <w:rsid w:val="00922A0B"/>
    <w:rsid w:val="00922A8C"/>
    <w:rsid w:val="00922E40"/>
    <w:rsid w:val="0092394D"/>
    <w:rsid w:val="009245FD"/>
    <w:rsid w:val="00924C04"/>
    <w:rsid w:val="009250A1"/>
    <w:rsid w:val="00925EF8"/>
    <w:rsid w:val="00926006"/>
    <w:rsid w:val="0092620F"/>
    <w:rsid w:val="00926240"/>
    <w:rsid w:val="009267B3"/>
    <w:rsid w:val="009269E2"/>
    <w:rsid w:val="00926F9A"/>
    <w:rsid w:val="009272FD"/>
    <w:rsid w:val="00927A83"/>
    <w:rsid w:val="00930086"/>
    <w:rsid w:val="00930384"/>
    <w:rsid w:val="009308ED"/>
    <w:rsid w:val="00930E34"/>
    <w:rsid w:val="0093164C"/>
    <w:rsid w:val="00931731"/>
    <w:rsid w:val="00931876"/>
    <w:rsid w:val="00931915"/>
    <w:rsid w:val="00931E5A"/>
    <w:rsid w:val="0093241E"/>
    <w:rsid w:val="00932692"/>
    <w:rsid w:val="00932880"/>
    <w:rsid w:val="00932D41"/>
    <w:rsid w:val="0093416E"/>
    <w:rsid w:val="009343BC"/>
    <w:rsid w:val="009345CB"/>
    <w:rsid w:val="009349CB"/>
    <w:rsid w:val="00934C33"/>
    <w:rsid w:val="00934D1A"/>
    <w:rsid w:val="009351BD"/>
    <w:rsid w:val="00935422"/>
    <w:rsid w:val="00935435"/>
    <w:rsid w:val="00935486"/>
    <w:rsid w:val="0093550F"/>
    <w:rsid w:val="009358DE"/>
    <w:rsid w:val="00936110"/>
    <w:rsid w:val="0093614D"/>
    <w:rsid w:val="00936894"/>
    <w:rsid w:val="00936924"/>
    <w:rsid w:val="00937178"/>
    <w:rsid w:val="009374F0"/>
    <w:rsid w:val="00937E30"/>
    <w:rsid w:val="00937F8D"/>
    <w:rsid w:val="009407EE"/>
    <w:rsid w:val="00940DA5"/>
    <w:rsid w:val="00941441"/>
    <w:rsid w:val="00941686"/>
    <w:rsid w:val="00941791"/>
    <w:rsid w:val="00941A06"/>
    <w:rsid w:val="00941C56"/>
    <w:rsid w:val="00941CB6"/>
    <w:rsid w:val="00941CCE"/>
    <w:rsid w:val="00941F7C"/>
    <w:rsid w:val="0094223E"/>
    <w:rsid w:val="009427DF"/>
    <w:rsid w:val="00942EEC"/>
    <w:rsid w:val="009431B3"/>
    <w:rsid w:val="00943BCF"/>
    <w:rsid w:val="00944149"/>
    <w:rsid w:val="00944190"/>
    <w:rsid w:val="00944298"/>
    <w:rsid w:val="0094475F"/>
    <w:rsid w:val="0094498D"/>
    <w:rsid w:val="00944B7C"/>
    <w:rsid w:val="00944E03"/>
    <w:rsid w:val="00945869"/>
    <w:rsid w:val="00946291"/>
    <w:rsid w:val="00946471"/>
    <w:rsid w:val="0094666E"/>
    <w:rsid w:val="009469A6"/>
    <w:rsid w:val="00946D34"/>
    <w:rsid w:val="00947C68"/>
    <w:rsid w:val="00950076"/>
    <w:rsid w:val="009500EE"/>
    <w:rsid w:val="00951075"/>
    <w:rsid w:val="0095111C"/>
    <w:rsid w:val="00951371"/>
    <w:rsid w:val="00951691"/>
    <w:rsid w:val="00951BDE"/>
    <w:rsid w:val="00951F02"/>
    <w:rsid w:val="00952200"/>
    <w:rsid w:val="009524F9"/>
    <w:rsid w:val="009525F9"/>
    <w:rsid w:val="00952935"/>
    <w:rsid w:val="00952A66"/>
    <w:rsid w:val="00952E5E"/>
    <w:rsid w:val="00953BC2"/>
    <w:rsid w:val="00953F94"/>
    <w:rsid w:val="00954384"/>
    <w:rsid w:val="009548F0"/>
    <w:rsid w:val="00954941"/>
    <w:rsid w:val="00954A02"/>
    <w:rsid w:val="00954E1A"/>
    <w:rsid w:val="00954FE8"/>
    <w:rsid w:val="00955926"/>
    <w:rsid w:val="00955D5C"/>
    <w:rsid w:val="00955EA5"/>
    <w:rsid w:val="00955F2C"/>
    <w:rsid w:val="009563AE"/>
    <w:rsid w:val="0095653C"/>
    <w:rsid w:val="00956B63"/>
    <w:rsid w:val="00956FBC"/>
    <w:rsid w:val="00957932"/>
    <w:rsid w:val="00957936"/>
    <w:rsid w:val="0096033D"/>
    <w:rsid w:val="009616F5"/>
    <w:rsid w:val="00961D62"/>
    <w:rsid w:val="00961FCA"/>
    <w:rsid w:val="009620DA"/>
    <w:rsid w:val="009624DC"/>
    <w:rsid w:val="00962802"/>
    <w:rsid w:val="00962C73"/>
    <w:rsid w:val="00962E5B"/>
    <w:rsid w:val="00963606"/>
    <w:rsid w:val="00963B27"/>
    <w:rsid w:val="00964EBB"/>
    <w:rsid w:val="00965919"/>
    <w:rsid w:val="00965E14"/>
    <w:rsid w:val="00966018"/>
    <w:rsid w:val="00966439"/>
    <w:rsid w:val="00966652"/>
    <w:rsid w:val="0096684E"/>
    <w:rsid w:val="00966902"/>
    <w:rsid w:val="00966B3C"/>
    <w:rsid w:val="009700BE"/>
    <w:rsid w:val="00970B44"/>
    <w:rsid w:val="00970F8E"/>
    <w:rsid w:val="00971536"/>
    <w:rsid w:val="00971565"/>
    <w:rsid w:val="0097156E"/>
    <w:rsid w:val="00971BBC"/>
    <w:rsid w:val="00971BC9"/>
    <w:rsid w:val="00971DEF"/>
    <w:rsid w:val="00972414"/>
    <w:rsid w:val="009726E6"/>
    <w:rsid w:val="00973007"/>
    <w:rsid w:val="009731A7"/>
    <w:rsid w:val="009734A0"/>
    <w:rsid w:val="009736EF"/>
    <w:rsid w:val="00973AF5"/>
    <w:rsid w:val="00973DC1"/>
    <w:rsid w:val="00974025"/>
    <w:rsid w:val="009749FB"/>
    <w:rsid w:val="00974A27"/>
    <w:rsid w:val="00974DDC"/>
    <w:rsid w:val="0097546F"/>
    <w:rsid w:val="009755D4"/>
    <w:rsid w:val="00975776"/>
    <w:rsid w:val="0097594F"/>
    <w:rsid w:val="00975E54"/>
    <w:rsid w:val="00976458"/>
    <w:rsid w:val="0097676C"/>
    <w:rsid w:val="00976AF2"/>
    <w:rsid w:val="00976CF5"/>
    <w:rsid w:val="00976F4A"/>
    <w:rsid w:val="0097730D"/>
    <w:rsid w:val="0098062C"/>
    <w:rsid w:val="009807D1"/>
    <w:rsid w:val="00980B87"/>
    <w:rsid w:val="009810B6"/>
    <w:rsid w:val="009812B2"/>
    <w:rsid w:val="009814B3"/>
    <w:rsid w:val="009814EF"/>
    <w:rsid w:val="0098178E"/>
    <w:rsid w:val="00981A50"/>
    <w:rsid w:val="00981BAD"/>
    <w:rsid w:val="00981ED6"/>
    <w:rsid w:val="00982024"/>
    <w:rsid w:val="0098212E"/>
    <w:rsid w:val="00982A44"/>
    <w:rsid w:val="00982AB3"/>
    <w:rsid w:val="0098385C"/>
    <w:rsid w:val="00983B57"/>
    <w:rsid w:val="00983D3B"/>
    <w:rsid w:val="00984470"/>
    <w:rsid w:val="00984BB7"/>
    <w:rsid w:val="009853E1"/>
    <w:rsid w:val="009856C4"/>
    <w:rsid w:val="00985945"/>
    <w:rsid w:val="00985D5F"/>
    <w:rsid w:val="00985E6D"/>
    <w:rsid w:val="00986029"/>
    <w:rsid w:val="009864FA"/>
    <w:rsid w:val="009870DE"/>
    <w:rsid w:val="00987679"/>
    <w:rsid w:val="009905D4"/>
    <w:rsid w:val="00990FBE"/>
    <w:rsid w:val="00991134"/>
    <w:rsid w:val="0099294A"/>
    <w:rsid w:val="00992950"/>
    <w:rsid w:val="00992DBF"/>
    <w:rsid w:val="00993524"/>
    <w:rsid w:val="00993C12"/>
    <w:rsid w:val="00994424"/>
    <w:rsid w:val="00994454"/>
    <w:rsid w:val="0099458D"/>
    <w:rsid w:val="00994749"/>
    <w:rsid w:val="009949A3"/>
    <w:rsid w:val="009953D7"/>
    <w:rsid w:val="00995636"/>
    <w:rsid w:val="00995DAC"/>
    <w:rsid w:val="00995E1B"/>
    <w:rsid w:val="00996020"/>
    <w:rsid w:val="0099669A"/>
    <w:rsid w:val="0099669C"/>
    <w:rsid w:val="009966CC"/>
    <w:rsid w:val="009969FB"/>
    <w:rsid w:val="00996B7A"/>
    <w:rsid w:val="00996BF2"/>
    <w:rsid w:val="00996EE5"/>
    <w:rsid w:val="00997916"/>
    <w:rsid w:val="00997E35"/>
    <w:rsid w:val="009A004F"/>
    <w:rsid w:val="009A00C1"/>
    <w:rsid w:val="009A02B2"/>
    <w:rsid w:val="009A0415"/>
    <w:rsid w:val="009A0853"/>
    <w:rsid w:val="009A0907"/>
    <w:rsid w:val="009A096D"/>
    <w:rsid w:val="009A0B23"/>
    <w:rsid w:val="009A148F"/>
    <w:rsid w:val="009A16C8"/>
    <w:rsid w:val="009A1B3A"/>
    <w:rsid w:val="009A2599"/>
    <w:rsid w:val="009A2BE1"/>
    <w:rsid w:val="009A3631"/>
    <w:rsid w:val="009A3BA7"/>
    <w:rsid w:val="009A3C25"/>
    <w:rsid w:val="009A3D24"/>
    <w:rsid w:val="009A3F52"/>
    <w:rsid w:val="009A45C9"/>
    <w:rsid w:val="009A50E3"/>
    <w:rsid w:val="009A50FD"/>
    <w:rsid w:val="009A522B"/>
    <w:rsid w:val="009A530A"/>
    <w:rsid w:val="009A5B54"/>
    <w:rsid w:val="009A618F"/>
    <w:rsid w:val="009A61AF"/>
    <w:rsid w:val="009A66C1"/>
    <w:rsid w:val="009A6CF2"/>
    <w:rsid w:val="009A6D02"/>
    <w:rsid w:val="009A7A6A"/>
    <w:rsid w:val="009A7FD9"/>
    <w:rsid w:val="009B0548"/>
    <w:rsid w:val="009B07E6"/>
    <w:rsid w:val="009B14ED"/>
    <w:rsid w:val="009B177F"/>
    <w:rsid w:val="009B1EEB"/>
    <w:rsid w:val="009B1F32"/>
    <w:rsid w:val="009B2AA0"/>
    <w:rsid w:val="009B368A"/>
    <w:rsid w:val="009B38D2"/>
    <w:rsid w:val="009B4071"/>
    <w:rsid w:val="009B4344"/>
    <w:rsid w:val="009B4703"/>
    <w:rsid w:val="009B4723"/>
    <w:rsid w:val="009B478F"/>
    <w:rsid w:val="009B531C"/>
    <w:rsid w:val="009B54FB"/>
    <w:rsid w:val="009B5ECE"/>
    <w:rsid w:val="009B67A7"/>
    <w:rsid w:val="009B687F"/>
    <w:rsid w:val="009B7209"/>
    <w:rsid w:val="009B7F8E"/>
    <w:rsid w:val="009C000D"/>
    <w:rsid w:val="009C03A6"/>
    <w:rsid w:val="009C0AC8"/>
    <w:rsid w:val="009C0D07"/>
    <w:rsid w:val="009C124B"/>
    <w:rsid w:val="009C12F6"/>
    <w:rsid w:val="009C1A26"/>
    <w:rsid w:val="009C20EF"/>
    <w:rsid w:val="009C2DD9"/>
    <w:rsid w:val="009C2ED0"/>
    <w:rsid w:val="009C2F86"/>
    <w:rsid w:val="009C31DB"/>
    <w:rsid w:val="009C352F"/>
    <w:rsid w:val="009C3752"/>
    <w:rsid w:val="009C3DE2"/>
    <w:rsid w:val="009C3E13"/>
    <w:rsid w:val="009C44EA"/>
    <w:rsid w:val="009C4917"/>
    <w:rsid w:val="009C4AE3"/>
    <w:rsid w:val="009C4E7F"/>
    <w:rsid w:val="009C5194"/>
    <w:rsid w:val="009C5D2B"/>
    <w:rsid w:val="009C603B"/>
    <w:rsid w:val="009C6674"/>
    <w:rsid w:val="009C6A82"/>
    <w:rsid w:val="009C6D5F"/>
    <w:rsid w:val="009C6D99"/>
    <w:rsid w:val="009C6F2D"/>
    <w:rsid w:val="009C7238"/>
    <w:rsid w:val="009C779C"/>
    <w:rsid w:val="009C7BE9"/>
    <w:rsid w:val="009C7C24"/>
    <w:rsid w:val="009C7CFB"/>
    <w:rsid w:val="009C7EAD"/>
    <w:rsid w:val="009C7F90"/>
    <w:rsid w:val="009D033A"/>
    <w:rsid w:val="009D0437"/>
    <w:rsid w:val="009D1F6B"/>
    <w:rsid w:val="009D2E66"/>
    <w:rsid w:val="009D2FB6"/>
    <w:rsid w:val="009D3EEC"/>
    <w:rsid w:val="009D40BF"/>
    <w:rsid w:val="009D4E8F"/>
    <w:rsid w:val="009D4F58"/>
    <w:rsid w:val="009D589A"/>
    <w:rsid w:val="009D59B9"/>
    <w:rsid w:val="009D7077"/>
    <w:rsid w:val="009D7249"/>
    <w:rsid w:val="009D769F"/>
    <w:rsid w:val="009D799F"/>
    <w:rsid w:val="009D79CF"/>
    <w:rsid w:val="009E02FD"/>
    <w:rsid w:val="009E03D2"/>
    <w:rsid w:val="009E040D"/>
    <w:rsid w:val="009E0694"/>
    <w:rsid w:val="009E06A5"/>
    <w:rsid w:val="009E08E1"/>
    <w:rsid w:val="009E0D92"/>
    <w:rsid w:val="009E164B"/>
    <w:rsid w:val="009E173E"/>
    <w:rsid w:val="009E17AC"/>
    <w:rsid w:val="009E1BBC"/>
    <w:rsid w:val="009E2784"/>
    <w:rsid w:val="009E27F6"/>
    <w:rsid w:val="009E298A"/>
    <w:rsid w:val="009E2DD8"/>
    <w:rsid w:val="009E32CC"/>
    <w:rsid w:val="009E3728"/>
    <w:rsid w:val="009E375E"/>
    <w:rsid w:val="009E415A"/>
    <w:rsid w:val="009E43BC"/>
    <w:rsid w:val="009E4416"/>
    <w:rsid w:val="009E454B"/>
    <w:rsid w:val="009E4F02"/>
    <w:rsid w:val="009E57B4"/>
    <w:rsid w:val="009E5F06"/>
    <w:rsid w:val="009E62E8"/>
    <w:rsid w:val="009E6714"/>
    <w:rsid w:val="009E6870"/>
    <w:rsid w:val="009E688E"/>
    <w:rsid w:val="009E6C7E"/>
    <w:rsid w:val="009E6CB1"/>
    <w:rsid w:val="009E7667"/>
    <w:rsid w:val="009E787F"/>
    <w:rsid w:val="009E7DAD"/>
    <w:rsid w:val="009F06A8"/>
    <w:rsid w:val="009F0C8D"/>
    <w:rsid w:val="009F17B2"/>
    <w:rsid w:val="009F1835"/>
    <w:rsid w:val="009F1D87"/>
    <w:rsid w:val="009F2709"/>
    <w:rsid w:val="009F2A0D"/>
    <w:rsid w:val="009F3344"/>
    <w:rsid w:val="009F35F2"/>
    <w:rsid w:val="009F3698"/>
    <w:rsid w:val="009F3706"/>
    <w:rsid w:val="009F42F0"/>
    <w:rsid w:val="009F4702"/>
    <w:rsid w:val="009F4718"/>
    <w:rsid w:val="009F53FC"/>
    <w:rsid w:val="009F5CCE"/>
    <w:rsid w:val="009F6C0B"/>
    <w:rsid w:val="009F710F"/>
    <w:rsid w:val="009F7408"/>
    <w:rsid w:val="009F7D1C"/>
    <w:rsid w:val="00A0048B"/>
    <w:rsid w:val="00A004D6"/>
    <w:rsid w:val="00A010F1"/>
    <w:rsid w:val="00A01828"/>
    <w:rsid w:val="00A01AB5"/>
    <w:rsid w:val="00A01C40"/>
    <w:rsid w:val="00A01D1E"/>
    <w:rsid w:val="00A023DE"/>
    <w:rsid w:val="00A024F7"/>
    <w:rsid w:val="00A02F98"/>
    <w:rsid w:val="00A0355A"/>
    <w:rsid w:val="00A03582"/>
    <w:rsid w:val="00A03BAE"/>
    <w:rsid w:val="00A041F7"/>
    <w:rsid w:val="00A044D0"/>
    <w:rsid w:val="00A049B1"/>
    <w:rsid w:val="00A05293"/>
    <w:rsid w:val="00A056D6"/>
    <w:rsid w:val="00A05718"/>
    <w:rsid w:val="00A05A43"/>
    <w:rsid w:val="00A05BF2"/>
    <w:rsid w:val="00A05D4D"/>
    <w:rsid w:val="00A060EC"/>
    <w:rsid w:val="00A061F9"/>
    <w:rsid w:val="00A06624"/>
    <w:rsid w:val="00A06727"/>
    <w:rsid w:val="00A06E88"/>
    <w:rsid w:val="00A06F86"/>
    <w:rsid w:val="00A07153"/>
    <w:rsid w:val="00A072B9"/>
    <w:rsid w:val="00A0743A"/>
    <w:rsid w:val="00A07562"/>
    <w:rsid w:val="00A07936"/>
    <w:rsid w:val="00A10121"/>
    <w:rsid w:val="00A10316"/>
    <w:rsid w:val="00A10411"/>
    <w:rsid w:val="00A10783"/>
    <w:rsid w:val="00A11375"/>
    <w:rsid w:val="00A113A9"/>
    <w:rsid w:val="00A119D7"/>
    <w:rsid w:val="00A12802"/>
    <w:rsid w:val="00A12C22"/>
    <w:rsid w:val="00A1320F"/>
    <w:rsid w:val="00A13825"/>
    <w:rsid w:val="00A13CC4"/>
    <w:rsid w:val="00A13D46"/>
    <w:rsid w:val="00A13E85"/>
    <w:rsid w:val="00A15453"/>
    <w:rsid w:val="00A15E20"/>
    <w:rsid w:val="00A16340"/>
    <w:rsid w:val="00A1643D"/>
    <w:rsid w:val="00A164F3"/>
    <w:rsid w:val="00A16A59"/>
    <w:rsid w:val="00A16B75"/>
    <w:rsid w:val="00A17150"/>
    <w:rsid w:val="00A17532"/>
    <w:rsid w:val="00A203F7"/>
    <w:rsid w:val="00A20710"/>
    <w:rsid w:val="00A2081B"/>
    <w:rsid w:val="00A20D45"/>
    <w:rsid w:val="00A20FE3"/>
    <w:rsid w:val="00A217F4"/>
    <w:rsid w:val="00A2184A"/>
    <w:rsid w:val="00A21A4A"/>
    <w:rsid w:val="00A21E2C"/>
    <w:rsid w:val="00A220FD"/>
    <w:rsid w:val="00A2210A"/>
    <w:rsid w:val="00A222E1"/>
    <w:rsid w:val="00A2240D"/>
    <w:rsid w:val="00A22579"/>
    <w:rsid w:val="00A225F3"/>
    <w:rsid w:val="00A22D8D"/>
    <w:rsid w:val="00A22DE2"/>
    <w:rsid w:val="00A230AA"/>
    <w:rsid w:val="00A230D6"/>
    <w:rsid w:val="00A234C2"/>
    <w:rsid w:val="00A235DE"/>
    <w:rsid w:val="00A23635"/>
    <w:rsid w:val="00A241CB"/>
    <w:rsid w:val="00A245CC"/>
    <w:rsid w:val="00A2487D"/>
    <w:rsid w:val="00A24CC0"/>
    <w:rsid w:val="00A24DD9"/>
    <w:rsid w:val="00A25138"/>
    <w:rsid w:val="00A2555B"/>
    <w:rsid w:val="00A25B89"/>
    <w:rsid w:val="00A2608D"/>
    <w:rsid w:val="00A26408"/>
    <w:rsid w:val="00A26C2A"/>
    <w:rsid w:val="00A27142"/>
    <w:rsid w:val="00A27213"/>
    <w:rsid w:val="00A2785D"/>
    <w:rsid w:val="00A27FE0"/>
    <w:rsid w:val="00A30D86"/>
    <w:rsid w:val="00A310D3"/>
    <w:rsid w:val="00A313DF"/>
    <w:rsid w:val="00A31F96"/>
    <w:rsid w:val="00A32112"/>
    <w:rsid w:val="00A32C32"/>
    <w:rsid w:val="00A330CD"/>
    <w:rsid w:val="00A33983"/>
    <w:rsid w:val="00A33C11"/>
    <w:rsid w:val="00A33E0B"/>
    <w:rsid w:val="00A33EB3"/>
    <w:rsid w:val="00A34211"/>
    <w:rsid w:val="00A345F3"/>
    <w:rsid w:val="00A347B6"/>
    <w:rsid w:val="00A352BE"/>
    <w:rsid w:val="00A352DF"/>
    <w:rsid w:val="00A35D9A"/>
    <w:rsid w:val="00A35F3C"/>
    <w:rsid w:val="00A36138"/>
    <w:rsid w:val="00A3614D"/>
    <w:rsid w:val="00A362C8"/>
    <w:rsid w:val="00A36355"/>
    <w:rsid w:val="00A37141"/>
    <w:rsid w:val="00A371F8"/>
    <w:rsid w:val="00A3734E"/>
    <w:rsid w:val="00A37451"/>
    <w:rsid w:val="00A37E1B"/>
    <w:rsid w:val="00A408B1"/>
    <w:rsid w:val="00A40F7B"/>
    <w:rsid w:val="00A41B20"/>
    <w:rsid w:val="00A41BAB"/>
    <w:rsid w:val="00A4204A"/>
    <w:rsid w:val="00A42086"/>
    <w:rsid w:val="00A4241E"/>
    <w:rsid w:val="00A42C6A"/>
    <w:rsid w:val="00A4397F"/>
    <w:rsid w:val="00A439D7"/>
    <w:rsid w:val="00A43A97"/>
    <w:rsid w:val="00A43AFC"/>
    <w:rsid w:val="00A43D2C"/>
    <w:rsid w:val="00A43EA4"/>
    <w:rsid w:val="00A44137"/>
    <w:rsid w:val="00A44375"/>
    <w:rsid w:val="00A44C6D"/>
    <w:rsid w:val="00A45292"/>
    <w:rsid w:val="00A458F9"/>
    <w:rsid w:val="00A45B94"/>
    <w:rsid w:val="00A45DA1"/>
    <w:rsid w:val="00A45EAF"/>
    <w:rsid w:val="00A465FE"/>
    <w:rsid w:val="00A46891"/>
    <w:rsid w:val="00A468A0"/>
    <w:rsid w:val="00A469E0"/>
    <w:rsid w:val="00A46CC0"/>
    <w:rsid w:val="00A46D11"/>
    <w:rsid w:val="00A472DC"/>
    <w:rsid w:val="00A47699"/>
    <w:rsid w:val="00A47727"/>
    <w:rsid w:val="00A47A02"/>
    <w:rsid w:val="00A47C96"/>
    <w:rsid w:val="00A47CAB"/>
    <w:rsid w:val="00A47CCF"/>
    <w:rsid w:val="00A50A23"/>
    <w:rsid w:val="00A50B97"/>
    <w:rsid w:val="00A5117C"/>
    <w:rsid w:val="00A5123D"/>
    <w:rsid w:val="00A518E1"/>
    <w:rsid w:val="00A51CED"/>
    <w:rsid w:val="00A51FF0"/>
    <w:rsid w:val="00A526F9"/>
    <w:rsid w:val="00A536CD"/>
    <w:rsid w:val="00A5394E"/>
    <w:rsid w:val="00A539F4"/>
    <w:rsid w:val="00A53E21"/>
    <w:rsid w:val="00A540A1"/>
    <w:rsid w:val="00A548BD"/>
    <w:rsid w:val="00A54C54"/>
    <w:rsid w:val="00A550B5"/>
    <w:rsid w:val="00A55688"/>
    <w:rsid w:val="00A55C3D"/>
    <w:rsid w:val="00A5612D"/>
    <w:rsid w:val="00A5655C"/>
    <w:rsid w:val="00A56F03"/>
    <w:rsid w:val="00A57602"/>
    <w:rsid w:val="00A579B4"/>
    <w:rsid w:val="00A57B21"/>
    <w:rsid w:val="00A60053"/>
    <w:rsid w:val="00A60206"/>
    <w:rsid w:val="00A60560"/>
    <w:rsid w:val="00A606EF"/>
    <w:rsid w:val="00A60BBF"/>
    <w:rsid w:val="00A60D45"/>
    <w:rsid w:val="00A60F79"/>
    <w:rsid w:val="00A61D8B"/>
    <w:rsid w:val="00A61FAD"/>
    <w:rsid w:val="00A62714"/>
    <w:rsid w:val="00A62FB2"/>
    <w:rsid w:val="00A631C6"/>
    <w:rsid w:val="00A63600"/>
    <w:rsid w:val="00A63629"/>
    <w:rsid w:val="00A63645"/>
    <w:rsid w:val="00A6380D"/>
    <w:rsid w:val="00A63A31"/>
    <w:rsid w:val="00A63A6B"/>
    <w:rsid w:val="00A64537"/>
    <w:rsid w:val="00A645D9"/>
    <w:rsid w:val="00A647DF"/>
    <w:rsid w:val="00A64E3E"/>
    <w:rsid w:val="00A64F40"/>
    <w:rsid w:val="00A655A9"/>
    <w:rsid w:val="00A65BC1"/>
    <w:rsid w:val="00A65C40"/>
    <w:rsid w:val="00A65D99"/>
    <w:rsid w:val="00A66023"/>
    <w:rsid w:val="00A66C7D"/>
    <w:rsid w:val="00A66CC3"/>
    <w:rsid w:val="00A66D48"/>
    <w:rsid w:val="00A66F58"/>
    <w:rsid w:val="00A67007"/>
    <w:rsid w:val="00A67011"/>
    <w:rsid w:val="00A67871"/>
    <w:rsid w:val="00A678E3"/>
    <w:rsid w:val="00A67BB4"/>
    <w:rsid w:val="00A67DCC"/>
    <w:rsid w:val="00A70417"/>
    <w:rsid w:val="00A70CA0"/>
    <w:rsid w:val="00A70D35"/>
    <w:rsid w:val="00A70D99"/>
    <w:rsid w:val="00A71414"/>
    <w:rsid w:val="00A71696"/>
    <w:rsid w:val="00A7189D"/>
    <w:rsid w:val="00A721C7"/>
    <w:rsid w:val="00A721EB"/>
    <w:rsid w:val="00A7235B"/>
    <w:rsid w:val="00A723FE"/>
    <w:rsid w:val="00A72543"/>
    <w:rsid w:val="00A72584"/>
    <w:rsid w:val="00A730ED"/>
    <w:rsid w:val="00A735FB"/>
    <w:rsid w:val="00A74578"/>
    <w:rsid w:val="00A74C6B"/>
    <w:rsid w:val="00A74DA9"/>
    <w:rsid w:val="00A74DED"/>
    <w:rsid w:val="00A76078"/>
    <w:rsid w:val="00A760B6"/>
    <w:rsid w:val="00A76414"/>
    <w:rsid w:val="00A76589"/>
    <w:rsid w:val="00A7659F"/>
    <w:rsid w:val="00A7703C"/>
    <w:rsid w:val="00A77351"/>
    <w:rsid w:val="00A7763D"/>
    <w:rsid w:val="00A77DE3"/>
    <w:rsid w:val="00A77E55"/>
    <w:rsid w:val="00A8024A"/>
    <w:rsid w:val="00A807B4"/>
    <w:rsid w:val="00A8093B"/>
    <w:rsid w:val="00A80A95"/>
    <w:rsid w:val="00A80CF9"/>
    <w:rsid w:val="00A81D5E"/>
    <w:rsid w:val="00A82B6F"/>
    <w:rsid w:val="00A82CEE"/>
    <w:rsid w:val="00A8346C"/>
    <w:rsid w:val="00A84388"/>
    <w:rsid w:val="00A8462C"/>
    <w:rsid w:val="00A84798"/>
    <w:rsid w:val="00A84EFB"/>
    <w:rsid w:val="00A8609A"/>
    <w:rsid w:val="00A860A9"/>
    <w:rsid w:val="00A86181"/>
    <w:rsid w:val="00A86753"/>
    <w:rsid w:val="00A87B70"/>
    <w:rsid w:val="00A90EAC"/>
    <w:rsid w:val="00A911AF"/>
    <w:rsid w:val="00A911F5"/>
    <w:rsid w:val="00A91E66"/>
    <w:rsid w:val="00A91F25"/>
    <w:rsid w:val="00A9231C"/>
    <w:rsid w:val="00A925D7"/>
    <w:rsid w:val="00A92BF6"/>
    <w:rsid w:val="00A93130"/>
    <w:rsid w:val="00A936E0"/>
    <w:rsid w:val="00A93EFB"/>
    <w:rsid w:val="00A9460E"/>
    <w:rsid w:val="00A94B5C"/>
    <w:rsid w:val="00A95770"/>
    <w:rsid w:val="00A95EC3"/>
    <w:rsid w:val="00A95F88"/>
    <w:rsid w:val="00A96BB4"/>
    <w:rsid w:val="00A97D0A"/>
    <w:rsid w:val="00AA0444"/>
    <w:rsid w:val="00AA0C9E"/>
    <w:rsid w:val="00AA156E"/>
    <w:rsid w:val="00AA1967"/>
    <w:rsid w:val="00AA1AAB"/>
    <w:rsid w:val="00AA23CD"/>
    <w:rsid w:val="00AA25EC"/>
    <w:rsid w:val="00AA2624"/>
    <w:rsid w:val="00AA2CF2"/>
    <w:rsid w:val="00AA2E27"/>
    <w:rsid w:val="00AA3B52"/>
    <w:rsid w:val="00AA44CC"/>
    <w:rsid w:val="00AA453C"/>
    <w:rsid w:val="00AA4F4A"/>
    <w:rsid w:val="00AA50FD"/>
    <w:rsid w:val="00AA585A"/>
    <w:rsid w:val="00AA5B1E"/>
    <w:rsid w:val="00AA68CF"/>
    <w:rsid w:val="00AA6D1C"/>
    <w:rsid w:val="00AA7321"/>
    <w:rsid w:val="00AA7813"/>
    <w:rsid w:val="00AA791C"/>
    <w:rsid w:val="00AA7F9E"/>
    <w:rsid w:val="00AB040D"/>
    <w:rsid w:val="00AB06B6"/>
    <w:rsid w:val="00AB0860"/>
    <w:rsid w:val="00AB1485"/>
    <w:rsid w:val="00AB1503"/>
    <w:rsid w:val="00AB1680"/>
    <w:rsid w:val="00AB1DEC"/>
    <w:rsid w:val="00AB2050"/>
    <w:rsid w:val="00AB23B5"/>
    <w:rsid w:val="00AB2B4E"/>
    <w:rsid w:val="00AB2B68"/>
    <w:rsid w:val="00AB2EF4"/>
    <w:rsid w:val="00AB2EFE"/>
    <w:rsid w:val="00AB2F1B"/>
    <w:rsid w:val="00AB3266"/>
    <w:rsid w:val="00AB3795"/>
    <w:rsid w:val="00AB468F"/>
    <w:rsid w:val="00AB4798"/>
    <w:rsid w:val="00AB4903"/>
    <w:rsid w:val="00AB4B81"/>
    <w:rsid w:val="00AB4C0A"/>
    <w:rsid w:val="00AB4C62"/>
    <w:rsid w:val="00AB544C"/>
    <w:rsid w:val="00AB5808"/>
    <w:rsid w:val="00AB58AC"/>
    <w:rsid w:val="00AB6515"/>
    <w:rsid w:val="00AB67AD"/>
    <w:rsid w:val="00AB688D"/>
    <w:rsid w:val="00AB70D3"/>
    <w:rsid w:val="00AB774F"/>
    <w:rsid w:val="00AB7AB0"/>
    <w:rsid w:val="00AC0476"/>
    <w:rsid w:val="00AC0E04"/>
    <w:rsid w:val="00AC0E15"/>
    <w:rsid w:val="00AC11F2"/>
    <w:rsid w:val="00AC16FC"/>
    <w:rsid w:val="00AC19E5"/>
    <w:rsid w:val="00AC1BF5"/>
    <w:rsid w:val="00AC1FFC"/>
    <w:rsid w:val="00AC2336"/>
    <w:rsid w:val="00AC249F"/>
    <w:rsid w:val="00AC2EE4"/>
    <w:rsid w:val="00AC2EE6"/>
    <w:rsid w:val="00AC2F40"/>
    <w:rsid w:val="00AC3AE6"/>
    <w:rsid w:val="00AC4366"/>
    <w:rsid w:val="00AC440F"/>
    <w:rsid w:val="00AC4622"/>
    <w:rsid w:val="00AC4889"/>
    <w:rsid w:val="00AC4905"/>
    <w:rsid w:val="00AC55F1"/>
    <w:rsid w:val="00AC5603"/>
    <w:rsid w:val="00AC5C16"/>
    <w:rsid w:val="00AC6241"/>
    <w:rsid w:val="00AC65D5"/>
    <w:rsid w:val="00AC685B"/>
    <w:rsid w:val="00AC6860"/>
    <w:rsid w:val="00AC75BD"/>
    <w:rsid w:val="00AC76A1"/>
    <w:rsid w:val="00AD0461"/>
    <w:rsid w:val="00AD0478"/>
    <w:rsid w:val="00AD081E"/>
    <w:rsid w:val="00AD143F"/>
    <w:rsid w:val="00AD15A0"/>
    <w:rsid w:val="00AD1792"/>
    <w:rsid w:val="00AD18D5"/>
    <w:rsid w:val="00AD1B6C"/>
    <w:rsid w:val="00AD1BB8"/>
    <w:rsid w:val="00AD1ED4"/>
    <w:rsid w:val="00AD1F37"/>
    <w:rsid w:val="00AD29ED"/>
    <w:rsid w:val="00AD322C"/>
    <w:rsid w:val="00AD3946"/>
    <w:rsid w:val="00AD40EF"/>
    <w:rsid w:val="00AD41CC"/>
    <w:rsid w:val="00AD45B1"/>
    <w:rsid w:val="00AD5241"/>
    <w:rsid w:val="00AD548B"/>
    <w:rsid w:val="00AD5636"/>
    <w:rsid w:val="00AD5F79"/>
    <w:rsid w:val="00AD60D8"/>
    <w:rsid w:val="00AD6594"/>
    <w:rsid w:val="00AD6965"/>
    <w:rsid w:val="00AD69DC"/>
    <w:rsid w:val="00AD6B30"/>
    <w:rsid w:val="00AD6CEA"/>
    <w:rsid w:val="00AD7298"/>
    <w:rsid w:val="00AD7374"/>
    <w:rsid w:val="00AD7A6A"/>
    <w:rsid w:val="00AD7F82"/>
    <w:rsid w:val="00AE00F6"/>
    <w:rsid w:val="00AE045D"/>
    <w:rsid w:val="00AE07C6"/>
    <w:rsid w:val="00AE0FAB"/>
    <w:rsid w:val="00AE15DD"/>
    <w:rsid w:val="00AE161D"/>
    <w:rsid w:val="00AE1F01"/>
    <w:rsid w:val="00AE1F82"/>
    <w:rsid w:val="00AE1F9F"/>
    <w:rsid w:val="00AE1FFA"/>
    <w:rsid w:val="00AE2414"/>
    <w:rsid w:val="00AE24C8"/>
    <w:rsid w:val="00AE25B5"/>
    <w:rsid w:val="00AE28A4"/>
    <w:rsid w:val="00AE28DB"/>
    <w:rsid w:val="00AE351A"/>
    <w:rsid w:val="00AE39C5"/>
    <w:rsid w:val="00AE3C49"/>
    <w:rsid w:val="00AE405C"/>
    <w:rsid w:val="00AE48FF"/>
    <w:rsid w:val="00AE4D17"/>
    <w:rsid w:val="00AE52F2"/>
    <w:rsid w:val="00AE5A89"/>
    <w:rsid w:val="00AE5FF0"/>
    <w:rsid w:val="00AE6DED"/>
    <w:rsid w:val="00AE7579"/>
    <w:rsid w:val="00AE7770"/>
    <w:rsid w:val="00AE7784"/>
    <w:rsid w:val="00AE77CE"/>
    <w:rsid w:val="00AE7812"/>
    <w:rsid w:val="00AE7DF8"/>
    <w:rsid w:val="00AF0094"/>
    <w:rsid w:val="00AF09AC"/>
    <w:rsid w:val="00AF0D78"/>
    <w:rsid w:val="00AF12FE"/>
    <w:rsid w:val="00AF1644"/>
    <w:rsid w:val="00AF23ED"/>
    <w:rsid w:val="00AF2403"/>
    <w:rsid w:val="00AF37B5"/>
    <w:rsid w:val="00AF380C"/>
    <w:rsid w:val="00AF39F5"/>
    <w:rsid w:val="00AF3CE6"/>
    <w:rsid w:val="00AF3D44"/>
    <w:rsid w:val="00AF4132"/>
    <w:rsid w:val="00AF47E4"/>
    <w:rsid w:val="00AF499F"/>
    <w:rsid w:val="00AF57AB"/>
    <w:rsid w:val="00AF57B5"/>
    <w:rsid w:val="00AF5FC4"/>
    <w:rsid w:val="00AF6C9B"/>
    <w:rsid w:val="00AF78E9"/>
    <w:rsid w:val="00B0023E"/>
    <w:rsid w:val="00B00E2B"/>
    <w:rsid w:val="00B01321"/>
    <w:rsid w:val="00B0142E"/>
    <w:rsid w:val="00B0177C"/>
    <w:rsid w:val="00B019FE"/>
    <w:rsid w:val="00B01AD2"/>
    <w:rsid w:val="00B01B56"/>
    <w:rsid w:val="00B01C3B"/>
    <w:rsid w:val="00B01D42"/>
    <w:rsid w:val="00B02454"/>
    <w:rsid w:val="00B02766"/>
    <w:rsid w:val="00B02921"/>
    <w:rsid w:val="00B02C53"/>
    <w:rsid w:val="00B0436E"/>
    <w:rsid w:val="00B048C5"/>
    <w:rsid w:val="00B04EE1"/>
    <w:rsid w:val="00B04F28"/>
    <w:rsid w:val="00B0514F"/>
    <w:rsid w:val="00B052A9"/>
    <w:rsid w:val="00B057C0"/>
    <w:rsid w:val="00B059A9"/>
    <w:rsid w:val="00B05C9F"/>
    <w:rsid w:val="00B05F7B"/>
    <w:rsid w:val="00B061FE"/>
    <w:rsid w:val="00B066E9"/>
    <w:rsid w:val="00B0692F"/>
    <w:rsid w:val="00B06A14"/>
    <w:rsid w:val="00B06A7F"/>
    <w:rsid w:val="00B06B79"/>
    <w:rsid w:val="00B06D6B"/>
    <w:rsid w:val="00B0734A"/>
    <w:rsid w:val="00B073FE"/>
    <w:rsid w:val="00B10197"/>
    <w:rsid w:val="00B107FF"/>
    <w:rsid w:val="00B10812"/>
    <w:rsid w:val="00B10AAE"/>
    <w:rsid w:val="00B10FCE"/>
    <w:rsid w:val="00B112A2"/>
    <w:rsid w:val="00B118BA"/>
    <w:rsid w:val="00B11DCA"/>
    <w:rsid w:val="00B11EB3"/>
    <w:rsid w:val="00B125A7"/>
    <w:rsid w:val="00B128B4"/>
    <w:rsid w:val="00B12904"/>
    <w:rsid w:val="00B12957"/>
    <w:rsid w:val="00B12C67"/>
    <w:rsid w:val="00B12D42"/>
    <w:rsid w:val="00B12DA3"/>
    <w:rsid w:val="00B13170"/>
    <w:rsid w:val="00B13542"/>
    <w:rsid w:val="00B13B38"/>
    <w:rsid w:val="00B13EE6"/>
    <w:rsid w:val="00B143CA"/>
    <w:rsid w:val="00B14A86"/>
    <w:rsid w:val="00B153BD"/>
    <w:rsid w:val="00B15DD3"/>
    <w:rsid w:val="00B16188"/>
    <w:rsid w:val="00B1663B"/>
    <w:rsid w:val="00B16E6D"/>
    <w:rsid w:val="00B175CB"/>
    <w:rsid w:val="00B175F7"/>
    <w:rsid w:val="00B17708"/>
    <w:rsid w:val="00B17816"/>
    <w:rsid w:val="00B17C50"/>
    <w:rsid w:val="00B17DF3"/>
    <w:rsid w:val="00B17E35"/>
    <w:rsid w:val="00B20112"/>
    <w:rsid w:val="00B207B4"/>
    <w:rsid w:val="00B2089C"/>
    <w:rsid w:val="00B215AE"/>
    <w:rsid w:val="00B21663"/>
    <w:rsid w:val="00B21F4A"/>
    <w:rsid w:val="00B2248F"/>
    <w:rsid w:val="00B229ED"/>
    <w:rsid w:val="00B22B5C"/>
    <w:rsid w:val="00B22EA7"/>
    <w:rsid w:val="00B23031"/>
    <w:rsid w:val="00B2358D"/>
    <w:rsid w:val="00B238E2"/>
    <w:rsid w:val="00B23C99"/>
    <w:rsid w:val="00B23DA3"/>
    <w:rsid w:val="00B2414C"/>
    <w:rsid w:val="00B241D3"/>
    <w:rsid w:val="00B243B2"/>
    <w:rsid w:val="00B24440"/>
    <w:rsid w:val="00B24E3C"/>
    <w:rsid w:val="00B25125"/>
    <w:rsid w:val="00B25AC1"/>
    <w:rsid w:val="00B26261"/>
    <w:rsid w:val="00B267E7"/>
    <w:rsid w:val="00B271DE"/>
    <w:rsid w:val="00B27679"/>
    <w:rsid w:val="00B27B58"/>
    <w:rsid w:val="00B304CD"/>
    <w:rsid w:val="00B3122E"/>
    <w:rsid w:val="00B312EB"/>
    <w:rsid w:val="00B31AD4"/>
    <w:rsid w:val="00B31F5D"/>
    <w:rsid w:val="00B32195"/>
    <w:rsid w:val="00B326AA"/>
    <w:rsid w:val="00B3340F"/>
    <w:rsid w:val="00B3341C"/>
    <w:rsid w:val="00B33C7F"/>
    <w:rsid w:val="00B34771"/>
    <w:rsid w:val="00B347EC"/>
    <w:rsid w:val="00B349E4"/>
    <w:rsid w:val="00B35488"/>
    <w:rsid w:val="00B359A7"/>
    <w:rsid w:val="00B35A26"/>
    <w:rsid w:val="00B35DF2"/>
    <w:rsid w:val="00B36149"/>
    <w:rsid w:val="00B3619A"/>
    <w:rsid w:val="00B36795"/>
    <w:rsid w:val="00B367FE"/>
    <w:rsid w:val="00B36EDB"/>
    <w:rsid w:val="00B36F60"/>
    <w:rsid w:val="00B36FC8"/>
    <w:rsid w:val="00B36FE9"/>
    <w:rsid w:val="00B372A8"/>
    <w:rsid w:val="00B37630"/>
    <w:rsid w:val="00B404EA"/>
    <w:rsid w:val="00B40608"/>
    <w:rsid w:val="00B40714"/>
    <w:rsid w:val="00B40724"/>
    <w:rsid w:val="00B40BD2"/>
    <w:rsid w:val="00B40C68"/>
    <w:rsid w:val="00B40D52"/>
    <w:rsid w:val="00B41037"/>
    <w:rsid w:val="00B41411"/>
    <w:rsid w:val="00B419C0"/>
    <w:rsid w:val="00B41BC8"/>
    <w:rsid w:val="00B4234E"/>
    <w:rsid w:val="00B42662"/>
    <w:rsid w:val="00B433D6"/>
    <w:rsid w:val="00B43B1A"/>
    <w:rsid w:val="00B43DD5"/>
    <w:rsid w:val="00B44D4E"/>
    <w:rsid w:val="00B44EDE"/>
    <w:rsid w:val="00B4507D"/>
    <w:rsid w:val="00B450ED"/>
    <w:rsid w:val="00B45BE3"/>
    <w:rsid w:val="00B45E9A"/>
    <w:rsid w:val="00B45EF6"/>
    <w:rsid w:val="00B46948"/>
    <w:rsid w:val="00B46D4A"/>
    <w:rsid w:val="00B476A3"/>
    <w:rsid w:val="00B479DF"/>
    <w:rsid w:val="00B502FA"/>
    <w:rsid w:val="00B50763"/>
    <w:rsid w:val="00B50F53"/>
    <w:rsid w:val="00B51154"/>
    <w:rsid w:val="00B51690"/>
    <w:rsid w:val="00B51711"/>
    <w:rsid w:val="00B5173D"/>
    <w:rsid w:val="00B51C94"/>
    <w:rsid w:val="00B53804"/>
    <w:rsid w:val="00B539AB"/>
    <w:rsid w:val="00B53B19"/>
    <w:rsid w:val="00B53E3D"/>
    <w:rsid w:val="00B54168"/>
    <w:rsid w:val="00B54524"/>
    <w:rsid w:val="00B547CC"/>
    <w:rsid w:val="00B54C58"/>
    <w:rsid w:val="00B55009"/>
    <w:rsid w:val="00B5572E"/>
    <w:rsid w:val="00B55730"/>
    <w:rsid w:val="00B559FD"/>
    <w:rsid w:val="00B56053"/>
    <w:rsid w:val="00B562AD"/>
    <w:rsid w:val="00B56362"/>
    <w:rsid w:val="00B56364"/>
    <w:rsid w:val="00B565A5"/>
    <w:rsid w:val="00B56689"/>
    <w:rsid w:val="00B56762"/>
    <w:rsid w:val="00B57C62"/>
    <w:rsid w:val="00B57EDC"/>
    <w:rsid w:val="00B604F0"/>
    <w:rsid w:val="00B608C4"/>
    <w:rsid w:val="00B60C67"/>
    <w:rsid w:val="00B60DD9"/>
    <w:rsid w:val="00B6135B"/>
    <w:rsid w:val="00B61386"/>
    <w:rsid w:val="00B61A31"/>
    <w:rsid w:val="00B6255E"/>
    <w:rsid w:val="00B62575"/>
    <w:rsid w:val="00B6263E"/>
    <w:rsid w:val="00B62E45"/>
    <w:rsid w:val="00B6302D"/>
    <w:rsid w:val="00B63208"/>
    <w:rsid w:val="00B63813"/>
    <w:rsid w:val="00B63C8F"/>
    <w:rsid w:val="00B63E7E"/>
    <w:rsid w:val="00B6426F"/>
    <w:rsid w:val="00B643B9"/>
    <w:rsid w:val="00B6467A"/>
    <w:rsid w:val="00B649A8"/>
    <w:rsid w:val="00B64CDE"/>
    <w:rsid w:val="00B64CEE"/>
    <w:rsid w:val="00B64E40"/>
    <w:rsid w:val="00B655AC"/>
    <w:rsid w:val="00B6564A"/>
    <w:rsid w:val="00B65B86"/>
    <w:rsid w:val="00B66081"/>
    <w:rsid w:val="00B6609F"/>
    <w:rsid w:val="00B6614C"/>
    <w:rsid w:val="00B664D7"/>
    <w:rsid w:val="00B66647"/>
    <w:rsid w:val="00B66928"/>
    <w:rsid w:val="00B66B07"/>
    <w:rsid w:val="00B66D4C"/>
    <w:rsid w:val="00B66E01"/>
    <w:rsid w:val="00B66FEE"/>
    <w:rsid w:val="00B673E6"/>
    <w:rsid w:val="00B67572"/>
    <w:rsid w:val="00B67912"/>
    <w:rsid w:val="00B70245"/>
    <w:rsid w:val="00B70990"/>
    <w:rsid w:val="00B70E1A"/>
    <w:rsid w:val="00B70E85"/>
    <w:rsid w:val="00B70ED6"/>
    <w:rsid w:val="00B71EB9"/>
    <w:rsid w:val="00B7229B"/>
    <w:rsid w:val="00B72788"/>
    <w:rsid w:val="00B731FE"/>
    <w:rsid w:val="00B73AA4"/>
    <w:rsid w:val="00B73E50"/>
    <w:rsid w:val="00B7454A"/>
    <w:rsid w:val="00B7460C"/>
    <w:rsid w:val="00B74F6E"/>
    <w:rsid w:val="00B7523A"/>
    <w:rsid w:val="00B75565"/>
    <w:rsid w:val="00B756A3"/>
    <w:rsid w:val="00B75B7A"/>
    <w:rsid w:val="00B75DAE"/>
    <w:rsid w:val="00B76039"/>
    <w:rsid w:val="00B76274"/>
    <w:rsid w:val="00B764A0"/>
    <w:rsid w:val="00B77004"/>
    <w:rsid w:val="00B7709D"/>
    <w:rsid w:val="00B77418"/>
    <w:rsid w:val="00B779D6"/>
    <w:rsid w:val="00B77DBF"/>
    <w:rsid w:val="00B80325"/>
    <w:rsid w:val="00B80392"/>
    <w:rsid w:val="00B80CBA"/>
    <w:rsid w:val="00B8134F"/>
    <w:rsid w:val="00B817F9"/>
    <w:rsid w:val="00B81B8E"/>
    <w:rsid w:val="00B81D59"/>
    <w:rsid w:val="00B81D8A"/>
    <w:rsid w:val="00B81DC7"/>
    <w:rsid w:val="00B81E5E"/>
    <w:rsid w:val="00B81F4E"/>
    <w:rsid w:val="00B83BE5"/>
    <w:rsid w:val="00B844D9"/>
    <w:rsid w:val="00B84511"/>
    <w:rsid w:val="00B84878"/>
    <w:rsid w:val="00B848AF"/>
    <w:rsid w:val="00B84991"/>
    <w:rsid w:val="00B84A19"/>
    <w:rsid w:val="00B84A33"/>
    <w:rsid w:val="00B8514E"/>
    <w:rsid w:val="00B85620"/>
    <w:rsid w:val="00B8582C"/>
    <w:rsid w:val="00B85BD5"/>
    <w:rsid w:val="00B85CA7"/>
    <w:rsid w:val="00B85CD5"/>
    <w:rsid w:val="00B861C7"/>
    <w:rsid w:val="00B86A18"/>
    <w:rsid w:val="00B86DB0"/>
    <w:rsid w:val="00B86ECA"/>
    <w:rsid w:val="00B86F20"/>
    <w:rsid w:val="00B87198"/>
    <w:rsid w:val="00B8727D"/>
    <w:rsid w:val="00B873E0"/>
    <w:rsid w:val="00B876C2"/>
    <w:rsid w:val="00B87D05"/>
    <w:rsid w:val="00B87D47"/>
    <w:rsid w:val="00B90CCF"/>
    <w:rsid w:val="00B91892"/>
    <w:rsid w:val="00B91C35"/>
    <w:rsid w:val="00B91D76"/>
    <w:rsid w:val="00B92917"/>
    <w:rsid w:val="00B9367F"/>
    <w:rsid w:val="00B936B0"/>
    <w:rsid w:val="00B9371B"/>
    <w:rsid w:val="00B93DDD"/>
    <w:rsid w:val="00B93F46"/>
    <w:rsid w:val="00B941F2"/>
    <w:rsid w:val="00B9450B"/>
    <w:rsid w:val="00B94BE4"/>
    <w:rsid w:val="00B94F4C"/>
    <w:rsid w:val="00B956F9"/>
    <w:rsid w:val="00B9580E"/>
    <w:rsid w:val="00B95A44"/>
    <w:rsid w:val="00B95A66"/>
    <w:rsid w:val="00B95AF3"/>
    <w:rsid w:val="00B95C75"/>
    <w:rsid w:val="00B95F3D"/>
    <w:rsid w:val="00B95F59"/>
    <w:rsid w:val="00B96A4E"/>
    <w:rsid w:val="00B96D74"/>
    <w:rsid w:val="00B96D8F"/>
    <w:rsid w:val="00B97247"/>
    <w:rsid w:val="00B972C0"/>
    <w:rsid w:val="00B974D3"/>
    <w:rsid w:val="00BA0406"/>
    <w:rsid w:val="00BA047C"/>
    <w:rsid w:val="00BA0A7A"/>
    <w:rsid w:val="00BA1721"/>
    <w:rsid w:val="00BA1D81"/>
    <w:rsid w:val="00BA1F9B"/>
    <w:rsid w:val="00BA2C00"/>
    <w:rsid w:val="00BA307A"/>
    <w:rsid w:val="00BA3AB4"/>
    <w:rsid w:val="00BA3B1F"/>
    <w:rsid w:val="00BA3B81"/>
    <w:rsid w:val="00BA4180"/>
    <w:rsid w:val="00BA41AB"/>
    <w:rsid w:val="00BA41FC"/>
    <w:rsid w:val="00BA4272"/>
    <w:rsid w:val="00BA42B8"/>
    <w:rsid w:val="00BA4711"/>
    <w:rsid w:val="00BA48B1"/>
    <w:rsid w:val="00BA491B"/>
    <w:rsid w:val="00BA4FEC"/>
    <w:rsid w:val="00BA543D"/>
    <w:rsid w:val="00BA58F6"/>
    <w:rsid w:val="00BA595B"/>
    <w:rsid w:val="00BA60F7"/>
    <w:rsid w:val="00BA67EC"/>
    <w:rsid w:val="00BA68C0"/>
    <w:rsid w:val="00BA6C04"/>
    <w:rsid w:val="00BA7697"/>
    <w:rsid w:val="00BA7923"/>
    <w:rsid w:val="00BA7C84"/>
    <w:rsid w:val="00BA7E3C"/>
    <w:rsid w:val="00BB07FB"/>
    <w:rsid w:val="00BB093F"/>
    <w:rsid w:val="00BB20D4"/>
    <w:rsid w:val="00BB23EA"/>
    <w:rsid w:val="00BB24B5"/>
    <w:rsid w:val="00BB255E"/>
    <w:rsid w:val="00BB2920"/>
    <w:rsid w:val="00BB3088"/>
    <w:rsid w:val="00BB34D9"/>
    <w:rsid w:val="00BB35F8"/>
    <w:rsid w:val="00BB3891"/>
    <w:rsid w:val="00BB3A35"/>
    <w:rsid w:val="00BB40FD"/>
    <w:rsid w:val="00BB4786"/>
    <w:rsid w:val="00BB4D92"/>
    <w:rsid w:val="00BB4EDB"/>
    <w:rsid w:val="00BB5000"/>
    <w:rsid w:val="00BB5022"/>
    <w:rsid w:val="00BB5777"/>
    <w:rsid w:val="00BB5D52"/>
    <w:rsid w:val="00BB5DCD"/>
    <w:rsid w:val="00BB5E68"/>
    <w:rsid w:val="00BB6176"/>
    <w:rsid w:val="00BB7270"/>
    <w:rsid w:val="00BB76F3"/>
    <w:rsid w:val="00BB7A96"/>
    <w:rsid w:val="00BB7ADB"/>
    <w:rsid w:val="00BB7B80"/>
    <w:rsid w:val="00BB7C66"/>
    <w:rsid w:val="00BC060C"/>
    <w:rsid w:val="00BC07CF"/>
    <w:rsid w:val="00BC0C58"/>
    <w:rsid w:val="00BC0D33"/>
    <w:rsid w:val="00BC10FE"/>
    <w:rsid w:val="00BC1576"/>
    <w:rsid w:val="00BC16CF"/>
    <w:rsid w:val="00BC1982"/>
    <w:rsid w:val="00BC1D30"/>
    <w:rsid w:val="00BC1FEC"/>
    <w:rsid w:val="00BC24BB"/>
    <w:rsid w:val="00BC27C6"/>
    <w:rsid w:val="00BC2BC8"/>
    <w:rsid w:val="00BC319B"/>
    <w:rsid w:val="00BC3A25"/>
    <w:rsid w:val="00BC3BB6"/>
    <w:rsid w:val="00BC3E55"/>
    <w:rsid w:val="00BC424F"/>
    <w:rsid w:val="00BC429E"/>
    <w:rsid w:val="00BC445A"/>
    <w:rsid w:val="00BC4ACB"/>
    <w:rsid w:val="00BC4BCB"/>
    <w:rsid w:val="00BC4DAF"/>
    <w:rsid w:val="00BC4F06"/>
    <w:rsid w:val="00BC571E"/>
    <w:rsid w:val="00BC5900"/>
    <w:rsid w:val="00BC5B2B"/>
    <w:rsid w:val="00BC5E49"/>
    <w:rsid w:val="00BC5F80"/>
    <w:rsid w:val="00BC60A1"/>
    <w:rsid w:val="00BC612F"/>
    <w:rsid w:val="00BC6536"/>
    <w:rsid w:val="00BC6B15"/>
    <w:rsid w:val="00BC6E08"/>
    <w:rsid w:val="00BC7015"/>
    <w:rsid w:val="00BC7047"/>
    <w:rsid w:val="00BC777B"/>
    <w:rsid w:val="00BC7A19"/>
    <w:rsid w:val="00BC7C25"/>
    <w:rsid w:val="00BD0ED2"/>
    <w:rsid w:val="00BD13A7"/>
    <w:rsid w:val="00BD19D0"/>
    <w:rsid w:val="00BD1C6A"/>
    <w:rsid w:val="00BD1CF9"/>
    <w:rsid w:val="00BD1D7B"/>
    <w:rsid w:val="00BD1EE6"/>
    <w:rsid w:val="00BD22FF"/>
    <w:rsid w:val="00BD29A1"/>
    <w:rsid w:val="00BD2B9F"/>
    <w:rsid w:val="00BD335E"/>
    <w:rsid w:val="00BD3812"/>
    <w:rsid w:val="00BD3B10"/>
    <w:rsid w:val="00BD42DC"/>
    <w:rsid w:val="00BD42E4"/>
    <w:rsid w:val="00BD5081"/>
    <w:rsid w:val="00BD51DD"/>
    <w:rsid w:val="00BD566C"/>
    <w:rsid w:val="00BD5B4F"/>
    <w:rsid w:val="00BD5F04"/>
    <w:rsid w:val="00BD60E3"/>
    <w:rsid w:val="00BD6207"/>
    <w:rsid w:val="00BD6217"/>
    <w:rsid w:val="00BD62E4"/>
    <w:rsid w:val="00BD64C6"/>
    <w:rsid w:val="00BD668A"/>
    <w:rsid w:val="00BD6836"/>
    <w:rsid w:val="00BD6893"/>
    <w:rsid w:val="00BD6D18"/>
    <w:rsid w:val="00BD7099"/>
    <w:rsid w:val="00BD76AB"/>
    <w:rsid w:val="00BE04E6"/>
    <w:rsid w:val="00BE0CA3"/>
    <w:rsid w:val="00BE15D3"/>
    <w:rsid w:val="00BE2246"/>
    <w:rsid w:val="00BE24AE"/>
    <w:rsid w:val="00BE251C"/>
    <w:rsid w:val="00BE28B4"/>
    <w:rsid w:val="00BE2A11"/>
    <w:rsid w:val="00BE2C27"/>
    <w:rsid w:val="00BE3220"/>
    <w:rsid w:val="00BE32F2"/>
    <w:rsid w:val="00BE378D"/>
    <w:rsid w:val="00BE3CC0"/>
    <w:rsid w:val="00BE3ED1"/>
    <w:rsid w:val="00BE3F56"/>
    <w:rsid w:val="00BE4782"/>
    <w:rsid w:val="00BE47D7"/>
    <w:rsid w:val="00BE4B60"/>
    <w:rsid w:val="00BE590F"/>
    <w:rsid w:val="00BE5F2E"/>
    <w:rsid w:val="00BE5FDE"/>
    <w:rsid w:val="00BE6C08"/>
    <w:rsid w:val="00BE6F72"/>
    <w:rsid w:val="00BE7059"/>
    <w:rsid w:val="00BE71F0"/>
    <w:rsid w:val="00BE79CD"/>
    <w:rsid w:val="00BE7C76"/>
    <w:rsid w:val="00BE7D9F"/>
    <w:rsid w:val="00BF00CD"/>
    <w:rsid w:val="00BF052D"/>
    <w:rsid w:val="00BF0690"/>
    <w:rsid w:val="00BF096C"/>
    <w:rsid w:val="00BF09D4"/>
    <w:rsid w:val="00BF0AB4"/>
    <w:rsid w:val="00BF0EE5"/>
    <w:rsid w:val="00BF0FA3"/>
    <w:rsid w:val="00BF13C9"/>
    <w:rsid w:val="00BF172E"/>
    <w:rsid w:val="00BF1BDF"/>
    <w:rsid w:val="00BF1F93"/>
    <w:rsid w:val="00BF207D"/>
    <w:rsid w:val="00BF2459"/>
    <w:rsid w:val="00BF378D"/>
    <w:rsid w:val="00BF3CE4"/>
    <w:rsid w:val="00BF3DF5"/>
    <w:rsid w:val="00BF437A"/>
    <w:rsid w:val="00BF4460"/>
    <w:rsid w:val="00BF4597"/>
    <w:rsid w:val="00BF4722"/>
    <w:rsid w:val="00BF4BFA"/>
    <w:rsid w:val="00BF57E7"/>
    <w:rsid w:val="00BF661E"/>
    <w:rsid w:val="00BF6AD2"/>
    <w:rsid w:val="00BF6BFB"/>
    <w:rsid w:val="00BF6E06"/>
    <w:rsid w:val="00BF6F0D"/>
    <w:rsid w:val="00BF728C"/>
    <w:rsid w:val="00BF7392"/>
    <w:rsid w:val="00BF76E9"/>
    <w:rsid w:val="00BF7B48"/>
    <w:rsid w:val="00BF7E13"/>
    <w:rsid w:val="00C0038B"/>
    <w:rsid w:val="00C01344"/>
    <w:rsid w:val="00C0142F"/>
    <w:rsid w:val="00C014FE"/>
    <w:rsid w:val="00C0164A"/>
    <w:rsid w:val="00C01B01"/>
    <w:rsid w:val="00C03177"/>
    <w:rsid w:val="00C0388E"/>
    <w:rsid w:val="00C052FE"/>
    <w:rsid w:val="00C05AC3"/>
    <w:rsid w:val="00C05C06"/>
    <w:rsid w:val="00C05CCE"/>
    <w:rsid w:val="00C06095"/>
    <w:rsid w:val="00C060D4"/>
    <w:rsid w:val="00C0619D"/>
    <w:rsid w:val="00C061DD"/>
    <w:rsid w:val="00C0667A"/>
    <w:rsid w:val="00C06C53"/>
    <w:rsid w:val="00C06CA8"/>
    <w:rsid w:val="00C071FA"/>
    <w:rsid w:val="00C072C6"/>
    <w:rsid w:val="00C07E00"/>
    <w:rsid w:val="00C100EB"/>
    <w:rsid w:val="00C103E8"/>
    <w:rsid w:val="00C1064C"/>
    <w:rsid w:val="00C1135F"/>
    <w:rsid w:val="00C113C0"/>
    <w:rsid w:val="00C11B80"/>
    <w:rsid w:val="00C11D63"/>
    <w:rsid w:val="00C12359"/>
    <w:rsid w:val="00C12540"/>
    <w:rsid w:val="00C1289E"/>
    <w:rsid w:val="00C13361"/>
    <w:rsid w:val="00C134B9"/>
    <w:rsid w:val="00C141AE"/>
    <w:rsid w:val="00C1469A"/>
    <w:rsid w:val="00C1498C"/>
    <w:rsid w:val="00C14B61"/>
    <w:rsid w:val="00C15256"/>
    <w:rsid w:val="00C1630F"/>
    <w:rsid w:val="00C16883"/>
    <w:rsid w:val="00C175DC"/>
    <w:rsid w:val="00C178BD"/>
    <w:rsid w:val="00C17ADA"/>
    <w:rsid w:val="00C17B0A"/>
    <w:rsid w:val="00C17E89"/>
    <w:rsid w:val="00C2031E"/>
    <w:rsid w:val="00C206EA"/>
    <w:rsid w:val="00C208F6"/>
    <w:rsid w:val="00C212DF"/>
    <w:rsid w:val="00C2171B"/>
    <w:rsid w:val="00C21889"/>
    <w:rsid w:val="00C22216"/>
    <w:rsid w:val="00C22241"/>
    <w:rsid w:val="00C22438"/>
    <w:rsid w:val="00C232E6"/>
    <w:rsid w:val="00C23BB9"/>
    <w:rsid w:val="00C23DB2"/>
    <w:rsid w:val="00C24236"/>
    <w:rsid w:val="00C2477B"/>
    <w:rsid w:val="00C25447"/>
    <w:rsid w:val="00C256C6"/>
    <w:rsid w:val="00C2585E"/>
    <w:rsid w:val="00C273F5"/>
    <w:rsid w:val="00C274A3"/>
    <w:rsid w:val="00C27E68"/>
    <w:rsid w:val="00C27FED"/>
    <w:rsid w:val="00C301E3"/>
    <w:rsid w:val="00C30C9E"/>
    <w:rsid w:val="00C3132C"/>
    <w:rsid w:val="00C3136B"/>
    <w:rsid w:val="00C31446"/>
    <w:rsid w:val="00C318EE"/>
    <w:rsid w:val="00C31C25"/>
    <w:rsid w:val="00C32508"/>
    <w:rsid w:val="00C32510"/>
    <w:rsid w:val="00C3289C"/>
    <w:rsid w:val="00C32D54"/>
    <w:rsid w:val="00C32DC1"/>
    <w:rsid w:val="00C3302E"/>
    <w:rsid w:val="00C33DC1"/>
    <w:rsid w:val="00C34287"/>
    <w:rsid w:val="00C34386"/>
    <w:rsid w:val="00C34507"/>
    <w:rsid w:val="00C3486F"/>
    <w:rsid w:val="00C348B2"/>
    <w:rsid w:val="00C34A05"/>
    <w:rsid w:val="00C355BC"/>
    <w:rsid w:val="00C3564B"/>
    <w:rsid w:val="00C35CE2"/>
    <w:rsid w:val="00C35D06"/>
    <w:rsid w:val="00C35F19"/>
    <w:rsid w:val="00C36880"/>
    <w:rsid w:val="00C369E4"/>
    <w:rsid w:val="00C36A6F"/>
    <w:rsid w:val="00C36E86"/>
    <w:rsid w:val="00C37C3F"/>
    <w:rsid w:val="00C37F04"/>
    <w:rsid w:val="00C40796"/>
    <w:rsid w:val="00C40C60"/>
    <w:rsid w:val="00C413F8"/>
    <w:rsid w:val="00C41A76"/>
    <w:rsid w:val="00C427C0"/>
    <w:rsid w:val="00C43016"/>
    <w:rsid w:val="00C43B2A"/>
    <w:rsid w:val="00C4416E"/>
    <w:rsid w:val="00C442DA"/>
    <w:rsid w:val="00C442F1"/>
    <w:rsid w:val="00C445B9"/>
    <w:rsid w:val="00C44916"/>
    <w:rsid w:val="00C44977"/>
    <w:rsid w:val="00C44BD7"/>
    <w:rsid w:val="00C44D7E"/>
    <w:rsid w:val="00C45176"/>
    <w:rsid w:val="00C45301"/>
    <w:rsid w:val="00C45379"/>
    <w:rsid w:val="00C456BB"/>
    <w:rsid w:val="00C45AAF"/>
    <w:rsid w:val="00C4647E"/>
    <w:rsid w:val="00C467DA"/>
    <w:rsid w:val="00C46C2E"/>
    <w:rsid w:val="00C46D0D"/>
    <w:rsid w:val="00C47310"/>
    <w:rsid w:val="00C476A3"/>
    <w:rsid w:val="00C476A9"/>
    <w:rsid w:val="00C47C7F"/>
    <w:rsid w:val="00C47E04"/>
    <w:rsid w:val="00C47FDA"/>
    <w:rsid w:val="00C50C6B"/>
    <w:rsid w:val="00C511C4"/>
    <w:rsid w:val="00C51450"/>
    <w:rsid w:val="00C51765"/>
    <w:rsid w:val="00C51A83"/>
    <w:rsid w:val="00C51B8A"/>
    <w:rsid w:val="00C51BE0"/>
    <w:rsid w:val="00C522FB"/>
    <w:rsid w:val="00C526A5"/>
    <w:rsid w:val="00C52943"/>
    <w:rsid w:val="00C52B10"/>
    <w:rsid w:val="00C5336F"/>
    <w:rsid w:val="00C5347B"/>
    <w:rsid w:val="00C537D0"/>
    <w:rsid w:val="00C5396F"/>
    <w:rsid w:val="00C54070"/>
    <w:rsid w:val="00C54DC7"/>
    <w:rsid w:val="00C56055"/>
    <w:rsid w:val="00C56157"/>
    <w:rsid w:val="00C5635D"/>
    <w:rsid w:val="00C565B1"/>
    <w:rsid w:val="00C56BFB"/>
    <w:rsid w:val="00C5787D"/>
    <w:rsid w:val="00C6020E"/>
    <w:rsid w:val="00C60718"/>
    <w:rsid w:val="00C60805"/>
    <w:rsid w:val="00C60C1C"/>
    <w:rsid w:val="00C6117E"/>
    <w:rsid w:val="00C61A28"/>
    <w:rsid w:val="00C61A31"/>
    <w:rsid w:val="00C61D3F"/>
    <w:rsid w:val="00C62CF0"/>
    <w:rsid w:val="00C62D65"/>
    <w:rsid w:val="00C62E11"/>
    <w:rsid w:val="00C63D0B"/>
    <w:rsid w:val="00C645AE"/>
    <w:rsid w:val="00C6533C"/>
    <w:rsid w:val="00C65539"/>
    <w:rsid w:val="00C65609"/>
    <w:rsid w:val="00C65B43"/>
    <w:rsid w:val="00C65D87"/>
    <w:rsid w:val="00C66472"/>
    <w:rsid w:val="00C66EA8"/>
    <w:rsid w:val="00C66FC1"/>
    <w:rsid w:val="00C70B3A"/>
    <w:rsid w:val="00C70EB6"/>
    <w:rsid w:val="00C7117C"/>
    <w:rsid w:val="00C712A6"/>
    <w:rsid w:val="00C71466"/>
    <w:rsid w:val="00C71D7F"/>
    <w:rsid w:val="00C72552"/>
    <w:rsid w:val="00C725FA"/>
    <w:rsid w:val="00C72718"/>
    <w:rsid w:val="00C72FF2"/>
    <w:rsid w:val="00C7362B"/>
    <w:rsid w:val="00C742EA"/>
    <w:rsid w:val="00C745AC"/>
    <w:rsid w:val="00C74B6D"/>
    <w:rsid w:val="00C74D71"/>
    <w:rsid w:val="00C74EC4"/>
    <w:rsid w:val="00C75181"/>
    <w:rsid w:val="00C7646B"/>
    <w:rsid w:val="00C76585"/>
    <w:rsid w:val="00C76F1F"/>
    <w:rsid w:val="00C77503"/>
    <w:rsid w:val="00C777F7"/>
    <w:rsid w:val="00C8009A"/>
    <w:rsid w:val="00C800EB"/>
    <w:rsid w:val="00C803F7"/>
    <w:rsid w:val="00C80528"/>
    <w:rsid w:val="00C81622"/>
    <w:rsid w:val="00C819C0"/>
    <w:rsid w:val="00C81BC6"/>
    <w:rsid w:val="00C81E2C"/>
    <w:rsid w:val="00C82128"/>
    <w:rsid w:val="00C82A6A"/>
    <w:rsid w:val="00C82B40"/>
    <w:rsid w:val="00C82C12"/>
    <w:rsid w:val="00C82F06"/>
    <w:rsid w:val="00C83B4E"/>
    <w:rsid w:val="00C850F4"/>
    <w:rsid w:val="00C85330"/>
    <w:rsid w:val="00C85A09"/>
    <w:rsid w:val="00C85DE6"/>
    <w:rsid w:val="00C860B5"/>
    <w:rsid w:val="00C8639A"/>
    <w:rsid w:val="00C86DFA"/>
    <w:rsid w:val="00C86F0F"/>
    <w:rsid w:val="00C871FD"/>
    <w:rsid w:val="00C87501"/>
    <w:rsid w:val="00C8755F"/>
    <w:rsid w:val="00C875BA"/>
    <w:rsid w:val="00C90069"/>
    <w:rsid w:val="00C90B7A"/>
    <w:rsid w:val="00C91364"/>
    <w:rsid w:val="00C92751"/>
    <w:rsid w:val="00C92A60"/>
    <w:rsid w:val="00C92C65"/>
    <w:rsid w:val="00C92E6E"/>
    <w:rsid w:val="00C9330A"/>
    <w:rsid w:val="00C9345C"/>
    <w:rsid w:val="00C935B7"/>
    <w:rsid w:val="00C937D6"/>
    <w:rsid w:val="00C93CB4"/>
    <w:rsid w:val="00C93CFA"/>
    <w:rsid w:val="00C9428D"/>
    <w:rsid w:val="00C945B7"/>
    <w:rsid w:val="00C94799"/>
    <w:rsid w:val="00C94BC0"/>
    <w:rsid w:val="00C94E1C"/>
    <w:rsid w:val="00C94FB4"/>
    <w:rsid w:val="00C95743"/>
    <w:rsid w:val="00C95C91"/>
    <w:rsid w:val="00C9610B"/>
    <w:rsid w:val="00C962AB"/>
    <w:rsid w:val="00C96575"/>
    <w:rsid w:val="00C9658A"/>
    <w:rsid w:val="00C971D2"/>
    <w:rsid w:val="00C9797A"/>
    <w:rsid w:val="00CA00D5"/>
    <w:rsid w:val="00CA025D"/>
    <w:rsid w:val="00CA02E7"/>
    <w:rsid w:val="00CA03EA"/>
    <w:rsid w:val="00CA04F2"/>
    <w:rsid w:val="00CA0598"/>
    <w:rsid w:val="00CA0F5B"/>
    <w:rsid w:val="00CA18D1"/>
    <w:rsid w:val="00CA25EF"/>
    <w:rsid w:val="00CA2FB0"/>
    <w:rsid w:val="00CA3CF7"/>
    <w:rsid w:val="00CA3F1F"/>
    <w:rsid w:val="00CA3F36"/>
    <w:rsid w:val="00CA3F6F"/>
    <w:rsid w:val="00CA4B77"/>
    <w:rsid w:val="00CA51F2"/>
    <w:rsid w:val="00CA55ED"/>
    <w:rsid w:val="00CA5751"/>
    <w:rsid w:val="00CA5788"/>
    <w:rsid w:val="00CA581C"/>
    <w:rsid w:val="00CA5AE1"/>
    <w:rsid w:val="00CA5EF9"/>
    <w:rsid w:val="00CA6202"/>
    <w:rsid w:val="00CA6F8E"/>
    <w:rsid w:val="00CA71CC"/>
    <w:rsid w:val="00CA7B19"/>
    <w:rsid w:val="00CA7D80"/>
    <w:rsid w:val="00CA7F7B"/>
    <w:rsid w:val="00CB08EC"/>
    <w:rsid w:val="00CB0C77"/>
    <w:rsid w:val="00CB0C90"/>
    <w:rsid w:val="00CB1479"/>
    <w:rsid w:val="00CB26C9"/>
    <w:rsid w:val="00CB28CD"/>
    <w:rsid w:val="00CB2EB1"/>
    <w:rsid w:val="00CB2F30"/>
    <w:rsid w:val="00CB353B"/>
    <w:rsid w:val="00CB37F2"/>
    <w:rsid w:val="00CB3A9F"/>
    <w:rsid w:val="00CB412B"/>
    <w:rsid w:val="00CB43ED"/>
    <w:rsid w:val="00CB43F7"/>
    <w:rsid w:val="00CB4A76"/>
    <w:rsid w:val="00CB4BEC"/>
    <w:rsid w:val="00CB4F1E"/>
    <w:rsid w:val="00CB5339"/>
    <w:rsid w:val="00CB5C96"/>
    <w:rsid w:val="00CB5FEC"/>
    <w:rsid w:val="00CB6667"/>
    <w:rsid w:val="00CB7E1A"/>
    <w:rsid w:val="00CB7FB8"/>
    <w:rsid w:val="00CC0894"/>
    <w:rsid w:val="00CC0A4D"/>
    <w:rsid w:val="00CC0C90"/>
    <w:rsid w:val="00CC14AA"/>
    <w:rsid w:val="00CC18B6"/>
    <w:rsid w:val="00CC198A"/>
    <w:rsid w:val="00CC1AB3"/>
    <w:rsid w:val="00CC1AC6"/>
    <w:rsid w:val="00CC1C0F"/>
    <w:rsid w:val="00CC1E80"/>
    <w:rsid w:val="00CC2384"/>
    <w:rsid w:val="00CC2DCA"/>
    <w:rsid w:val="00CC37AD"/>
    <w:rsid w:val="00CC424C"/>
    <w:rsid w:val="00CC450A"/>
    <w:rsid w:val="00CC4781"/>
    <w:rsid w:val="00CC4EC1"/>
    <w:rsid w:val="00CC5019"/>
    <w:rsid w:val="00CC53A9"/>
    <w:rsid w:val="00CC5A80"/>
    <w:rsid w:val="00CC6037"/>
    <w:rsid w:val="00CC6D58"/>
    <w:rsid w:val="00CC70E9"/>
    <w:rsid w:val="00CC72A5"/>
    <w:rsid w:val="00CC72F4"/>
    <w:rsid w:val="00CC7541"/>
    <w:rsid w:val="00CC7895"/>
    <w:rsid w:val="00CD039A"/>
    <w:rsid w:val="00CD0A26"/>
    <w:rsid w:val="00CD0E78"/>
    <w:rsid w:val="00CD0EB1"/>
    <w:rsid w:val="00CD1461"/>
    <w:rsid w:val="00CD185E"/>
    <w:rsid w:val="00CD187B"/>
    <w:rsid w:val="00CD25F3"/>
    <w:rsid w:val="00CD2BF5"/>
    <w:rsid w:val="00CD3041"/>
    <w:rsid w:val="00CD333D"/>
    <w:rsid w:val="00CD3461"/>
    <w:rsid w:val="00CD3931"/>
    <w:rsid w:val="00CD3CB7"/>
    <w:rsid w:val="00CD3CDE"/>
    <w:rsid w:val="00CD40AD"/>
    <w:rsid w:val="00CD437F"/>
    <w:rsid w:val="00CD4460"/>
    <w:rsid w:val="00CD46EA"/>
    <w:rsid w:val="00CD4D86"/>
    <w:rsid w:val="00CD4E26"/>
    <w:rsid w:val="00CD4EB8"/>
    <w:rsid w:val="00CD5113"/>
    <w:rsid w:val="00CD5521"/>
    <w:rsid w:val="00CD5CEE"/>
    <w:rsid w:val="00CD5DC9"/>
    <w:rsid w:val="00CD64DB"/>
    <w:rsid w:val="00CD6790"/>
    <w:rsid w:val="00CD6CAE"/>
    <w:rsid w:val="00CD71F3"/>
    <w:rsid w:val="00CD779F"/>
    <w:rsid w:val="00CD7AB5"/>
    <w:rsid w:val="00CD7DCC"/>
    <w:rsid w:val="00CE07D0"/>
    <w:rsid w:val="00CE09A9"/>
    <w:rsid w:val="00CE0BA2"/>
    <w:rsid w:val="00CE0BF5"/>
    <w:rsid w:val="00CE0E40"/>
    <w:rsid w:val="00CE1C44"/>
    <w:rsid w:val="00CE2649"/>
    <w:rsid w:val="00CE2D36"/>
    <w:rsid w:val="00CE3391"/>
    <w:rsid w:val="00CE346F"/>
    <w:rsid w:val="00CE355F"/>
    <w:rsid w:val="00CE374F"/>
    <w:rsid w:val="00CE394C"/>
    <w:rsid w:val="00CE3BE4"/>
    <w:rsid w:val="00CE3D03"/>
    <w:rsid w:val="00CE4336"/>
    <w:rsid w:val="00CE509D"/>
    <w:rsid w:val="00CE567A"/>
    <w:rsid w:val="00CE5ACE"/>
    <w:rsid w:val="00CE5D9B"/>
    <w:rsid w:val="00CE5F6F"/>
    <w:rsid w:val="00CE60F5"/>
    <w:rsid w:val="00CE62C3"/>
    <w:rsid w:val="00CE6C9E"/>
    <w:rsid w:val="00CE764E"/>
    <w:rsid w:val="00CE7C90"/>
    <w:rsid w:val="00CF01E4"/>
    <w:rsid w:val="00CF1038"/>
    <w:rsid w:val="00CF1043"/>
    <w:rsid w:val="00CF1214"/>
    <w:rsid w:val="00CF12C8"/>
    <w:rsid w:val="00CF17C2"/>
    <w:rsid w:val="00CF262A"/>
    <w:rsid w:val="00CF28F0"/>
    <w:rsid w:val="00CF33E7"/>
    <w:rsid w:val="00CF36D0"/>
    <w:rsid w:val="00CF39A3"/>
    <w:rsid w:val="00CF3A06"/>
    <w:rsid w:val="00CF40D9"/>
    <w:rsid w:val="00CF4AE7"/>
    <w:rsid w:val="00CF523A"/>
    <w:rsid w:val="00CF64DD"/>
    <w:rsid w:val="00CF6B34"/>
    <w:rsid w:val="00CF6B5C"/>
    <w:rsid w:val="00CF7009"/>
    <w:rsid w:val="00CF7094"/>
    <w:rsid w:val="00CF73E6"/>
    <w:rsid w:val="00CF75FE"/>
    <w:rsid w:val="00CF781A"/>
    <w:rsid w:val="00CF7881"/>
    <w:rsid w:val="00CF7899"/>
    <w:rsid w:val="00CF78F4"/>
    <w:rsid w:val="00CF793D"/>
    <w:rsid w:val="00CF7C2C"/>
    <w:rsid w:val="00CF7DB6"/>
    <w:rsid w:val="00CF7F0A"/>
    <w:rsid w:val="00D000A4"/>
    <w:rsid w:val="00D002B4"/>
    <w:rsid w:val="00D005C0"/>
    <w:rsid w:val="00D007A9"/>
    <w:rsid w:val="00D011BB"/>
    <w:rsid w:val="00D0133F"/>
    <w:rsid w:val="00D0199B"/>
    <w:rsid w:val="00D01CC6"/>
    <w:rsid w:val="00D01FC9"/>
    <w:rsid w:val="00D023DE"/>
    <w:rsid w:val="00D02685"/>
    <w:rsid w:val="00D028ED"/>
    <w:rsid w:val="00D02AE4"/>
    <w:rsid w:val="00D02BBD"/>
    <w:rsid w:val="00D02C4B"/>
    <w:rsid w:val="00D02FD2"/>
    <w:rsid w:val="00D034BF"/>
    <w:rsid w:val="00D0368D"/>
    <w:rsid w:val="00D03DC6"/>
    <w:rsid w:val="00D043B4"/>
    <w:rsid w:val="00D0475F"/>
    <w:rsid w:val="00D04AF0"/>
    <w:rsid w:val="00D04F91"/>
    <w:rsid w:val="00D04FA1"/>
    <w:rsid w:val="00D05683"/>
    <w:rsid w:val="00D05CA4"/>
    <w:rsid w:val="00D05D82"/>
    <w:rsid w:val="00D06A4F"/>
    <w:rsid w:val="00D06B0B"/>
    <w:rsid w:val="00D06C0B"/>
    <w:rsid w:val="00D072C7"/>
    <w:rsid w:val="00D07479"/>
    <w:rsid w:val="00D10016"/>
    <w:rsid w:val="00D102A3"/>
    <w:rsid w:val="00D102FD"/>
    <w:rsid w:val="00D10C0D"/>
    <w:rsid w:val="00D10E24"/>
    <w:rsid w:val="00D1180B"/>
    <w:rsid w:val="00D11F6C"/>
    <w:rsid w:val="00D12B9D"/>
    <w:rsid w:val="00D130D6"/>
    <w:rsid w:val="00D13EAA"/>
    <w:rsid w:val="00D14046"/>
    <w:rsid w:val="00D1429C"/>
    <w:rsid w:val="00D14AB2"/>
    <w:rsid w:val="00D14C8C"/>
    <w:rsid w:val="00D1558A"/>
    <w:rsid w:val="00D15A36"/>
    <w:rsid w:val="00D15BDC"/>
    <w:rsid w:val="00D160BD"/>
    <w:rsid w:val="00D163B8"/>
    <w:rsid w:val="00D165F9"/>
    <w:rsid w:val="00D16980"/>
    <w:rsid w:val="00D169B3"/>
    <w:rsid w:val="00D16E3F"/>
    <w:rsid w:val="00D17910"/>
    <w:rsid w:val="00D17C20"/>
    <w:rsid w:val="00D17EE9"/>
    <w:rsid w:val="00D17FCE"/>
    <w:rsid w:val="00D206F0"/>
    <w:rsid w:val="00D209D1"/>
    <w:rsid w:val="00D209E3"/>
    <w:rsid w:val="00D2135E"/>
    <w:rsid w:val="00D218E2"/>
    <w:rsid w:val="00D21D39"/>
    <w:rsid w:val="00D22086"/>
    <w:rsid w:val="00D22B1B"/>
    <w:rsid w:val="00D22C48"/>
    <w:rsid w:val="00D22C73"/>
    <w:rsid w:val="00D22FAA"/>
    <w:rsid w:val="00D23255"/>
    <w:rsid w:val="00D232EB"/>
    <w:rsid w:val="00D23CA9"/>
    <w:rsid w:val="00D23EAB"/>
    <w:rsid w:val="00D2449E"/>
    <w:rsid w:val="00D246E5"/>
    <w:rsid w:val="00D24E43"/>
    <w:rsid w:val="00D252AC"/>
    <w:rsid w:val="00D254B2"/>
    <w:rsid w:val="00D262ED"/>
    <w:rsid w:val="00D26838"/>
    <w:rsid w:val="00D26B0E"/>
    <w:rsid w:val="00D26E55"/>
    <w:rsid w:val="00D277D3"/>
    <w:rsid w:val="00D278E9"/>
    <w:rsid w:val="00D27B00"/>
    <w:rsid w:val="00D302AC"/>
    <w:rsid w:val="00D31615"/>
    <w:rsid w:val="00D31732"/>
    <w:rsid w:val="00D318EE"/>
    <w:rsid w:val="00D321AC"/>
    <w:rsid w:val="00D32819"/>
    <w:rsid w:val="00D3293E"/>
    <w:rsid w:val="00D32DF2"/>
    <w:rsid w:val="00D32E04"/>
    <w:rsid w:val="00D32ED6"/>
    <w:rsid w:val="00D33160"/>
    <w:rsid w:val="00D335AA"/>
    <w:rsid w:val="00D33720"/>
    <w:rsid w:val="00D338BD"/>
    <w:rsid w:val="00D344D0"/>
    <w:rsid w:val="00D34673"/>
    <w:rsid w:val="00D34D6B"/>
    <w:rsid w:val="00D34F6C"/>
    <w:rsid w:val="00D35624"/>
    <w:rsid w:val="00D359C6"/>
    <w:rsid w:val="00D35B9A"/>
    <w:rsid w:val="00D3654A"/>
    <w:rsid w:val="00D36EAC"/>
    <w:rsid w:val="00D3704A"/>
    <w:rsid w:val="00D370A7"/>
    <w:rsid w:val="00D37143"/>
    <w:rsid w:val="00D372CF"/>
    <w:rsid w:val="00D37AB9"/>
    <w:rsid w:val="00D37CD3"/>
    <w:rsid w:val="00D403B7"/>
    <w:rsid w:val="00D404DF"/>
    <w:rsid w:val="00D40569"/>
    <w:rsid w:val="00D40607"/>
    <w:rsid w:val="00D40A28"/>
    <w:rsid w:val="00D40CEB"/>
    <w:rsid w:val="00D410B3"/>
    <w:rsid w:val="00D41C93"/>
    <w:rsid w:val="00D41DCA"/>
    <w:rsid w:val="00D41DD4"/>
    <w:rsid w:val="00D41F72"/>
    <w:rsid w:val="00D41FA9"/>
    <w:rsid w:val="00D42409"/>
    <w:rsid w:val="00D425D8"/>
    <w:rsid w:val="00D4286B"/>
    <w:rsid w:val="00D42B76"/>
    <w:rsid w:val="00D431A9"/>
    <w:rsid w:val="00D4337F"/>
    <w:rsid w:val="00D43749"/>
    <w:rsid w:val="00D43A7F"/>
    <w:rsid w:val="00D43B6A"/>
    <w:rsid w:val="00D441B1"/>
    <w:rsid w:val="00D44D63"/>
    <w:rsid w:val="00D44E0D"/>
    <w:rsid w:val="00D4585E"/>
    <w:rsid w:val="00D4599E"/>
    <w:rsid w:val="00D459AC"/>
    <w:rsid w:val="00D460EA"/>
    <w:rsid w:val="00D46909"/>
    <w:rsid w:val="00D4713C"/>
    <w:rsid w:val="00D47520"/>
    <w:rsid w:val="00D50202"/>
    <w:rsid w:val="00D50785"/>
    <w:rsid w:val="00D50A66"/>
    <w:rsid w:val="00D51195"/>
    <w:rsid w:val="00D512D9"/>
    <w:rsid w:val="00D51390"/>
    <w:rsid w:val="00D515F8"/>
    <w:rsid w:val="00D516FA"/>
    <w:rsid w:val="00D517E5"/>
    <w:rsid w:val="00D52047"/>
    <w:rsid w:val="00D52156"/>
    <w:rsid w:val="00D5239A"/>
    <w:rsid w:val="00D52D51"/>
    <w:rsid w:val="00D52F4E"/>
    <w:rsid w:val="00D532B9"/>
    <w:rsid w:val="00D53390"/>
    <w:rsid w:val="00D542BD"/>
    <w:rsid w:val="00D542E9"/>
    <w:rsid w:val="00D5449C"/>
    <w:rsid w:val="00D54641"/>
    <w:rsid w:val="00D55130"/>
    <w:rsid w:val="00D5536E"/>
    <w:rsid w:val="00D55440"/>
    <w:rsid w:val="00D564C3"/>
    <w:rsid w:val="00D56BBD"/>
    <w:rsid w:val="00D56CA4"/>
    <w:rsid w:val="00D56D38"/>
    <w:rsid w:val="00D573B9"/>
    <w:rsid w:val="00D57471"/>
    <w:rsid w:val="00D60624"/>
    <w:rsid w:val="00D61136"/>
    <w:rsid w:val="00D619FF"/>
    <w:rsid w:val="00D61FD4"/>
    <w:rsid w:val="00D62C7A"/>
    <w:rsid w:val="00D62CAF"/>
    <w:rsid w:val="00D630D9"/>
    <w:rsid w:val="00D635A7"/>
    <w:rsid w:val="00D63819"/>
    <w:rsid w:val="00D641D2"/>
    <w:rsid w:val="00D642E4"/>
    <w:rsid w:val="00D64531"/>
    <w:rsid w:val="00D645D9"/>
    <w:rsid w:val="00D6462A"/>
    <w:rsid w:val="00D646E0"/>
    <w:rsid w:val="00D64B4C"/>
    <w:rsid w:val="00D64BFE"/>
    <w:rsid w:val="00D64FE2"/>
    <w:rsid w:val="00D65307"/>
    <w:rsid w:val="00D6606F"/>
    <w:rsid w:val="00D661F2"/>
    <w:rsid w:val="00D66C1B"/>
    <w:rsid w:val="00D67978"/>
    <w:rsid w:val="00D70931"/>
    <w:rsid w:val="00D715E3"/>
    <w:rsid w:val="00D72490"/>
    <w:rsid w:val="00D72A8D"/>
    <w:rsid w:val="00D72C9B"/>
    <w:rsid w:val="00D72EDE"/>
    <w:rsid w:val="00D7319C"/>
    <w:rsid w:val="00D734E7"/>
    <w:rsid w:val="00D738E9"/>
    <w:rsid w:val="00D73E26"/>
    <w:rsid w:val="00D7434B"/>
    <w:rsid w:val="00D745CA"/>
    <w:rsid w:val="00D7486D"/>
    <w:rsid w:val="00D74C96"/>
    <w:rsid w:val="00D7500C"/>
    <w:rsid w:val="00D751E5"/>
    <w:rsid w:val="00D756E9"/>
    <w:rsid w:val="00D7578B"/>
    <w:rsid w:val="00D75A1E"/>
    <w:rsid w:val="00D75A7E"/>
    <w:rsid w:val="00D75EDC"/>
    <w:rsid w:val="00D75FA8"/>
    <w:rsid w:val="00D760A2"/>
    <w:rsid w:val="00D76144"/>
    <w:rsid w:val="00D7641C"/>
    <w:rsid w:val="00D76B24"/>
    <w:rsid w:val="00D76E84"/>
    <w:rsid w:val="00D775DC"/>
    <w:rsid w:val="00D777C9"/>
    <w:rsid w:val="00D77866"/>
    <w:rsid w:val="00D77BB1"/>
    <w:rsid w:val="00D77BF1"/>
    <w:rsid w:val="00D77DCD"/>
    <w:rsid w:val="00D77E9C"/>
    <w:rsid w:val="00D77F3B"/>
    <w:rsid w:val="00D8004D"/>
    <w:rsid w:val="00D801FF"/>
    <w:rsid w:val="00D80A6F"/>
    <w:rsid w:val="00D80C99"/>
    <w:rsid w:val="00D81341"/>
    <w:rsid w:val="00D81CB3"/>
    <w:rsid w:val="00D82753"/>
    <w:rsid w:val="00D83577"/>
    <w:rsid w:val="00D83DF3"/>
    <w:rsid w:val="00D846F0"/>
    <w:rsid w:val="00D84851"/>
    <w:rsid w:val="00D84C1F"/>
    <w:rsid w:val="00D84F92"/>
    <w:rsid w:val="00D85382"/>
    <w:rsid w:val="00D85A97"/>
    <w:rsid w:val="00D86202"/>
    <w:rsid w:val="00D86234"/>
    <w:rsid w:val="00D864F4"/>
    <w:rsid w:val="00D86687"/>
    <w:rsid w:val="00D86822"/>
    <w:rsid w:val="00D86A35"/>
    <w:rsid w:val="00D87054"/>
    <w:rsid w:val="00D87266"/>
    <w:rsid w:val="00D87387"/>
    <w:rsid w:val="00D87B8B"/>
    <w:rsid w:val="00D87D6B"/>
    <w:rsid w:val="00D90563"/>
    <w:rsid w:val="00D9123A"/>
    <w:rsid w:val="00D91EB9"/>
    <w:rsid w:val="00D92C60"/>
    <w:rsid w:val="00D93752"/>
    <w:rsid w:val="00D93AA8"/>
    <w:rsid w:val="00D948A2"/>
    <w:rsid w:val="00D94DC8"/>
    <w:rsid w:val="00D94FB0"/>
    <w:rsid w:val="00D952DC"/>
    <w:rsid w:val="00D9566A"/>
    <w:rsid w:val="00D95756"/>
    <w:rsid w:val="00D95EB7"/>
    <w:rsid w:val="00D95F5C"/>
    <w:rsid w:val="00D95FBC"/>
    <w:rsid w:val="00D963B0"/>
    <w:rsid w:val="00D96573"/>
    <w:rsid w:val="00D96954"/>
    <w:rsid w:val="00D96D9F"/>
    <w:rsid w:val="00D96E2F"/>
    <w:rsid w:val="00D974DF"/>
    <w:rsid w:val="00D97A7F"/>
    <w:rsid w:val="00D97F05"/>
    <w:rsid w:val="00DA0B64"/>
    <w:rsid w:val="00DA0F2B"/>
    <w:rsid w:val="00DA10D1"/>
    <w:rsid w:val="00DA142A"/>
    <w:rsid w:val="00DA1E02"/>
    <w:rsid w:val="00DA2328"/>
    <w:rsid w:val="00DA27B7"/>
    <w:rsid w:val="00DA3583"/>
    <w:rsid w:val="00DA3A12"/>
    <w:rsid w:val="00DA3BF8"/>
    <w:rsid w:val="00DA3F28"/>
    <w:rsid w:val="00DA406F"/>
    <w:rsid w:val="00DA4139"/>
    <w:rsid w:val="00DA4C87"/>
    <w:rsid w:val="00DA51FC"/>
    <w:rsid w:val="00DA5517"/>
    <w:rsid w:val="00DA5B22"/>
    <w:rsid w:val="00DA5B8E"/>
    <w:rsid w:val="00DA5BC5"/>
    <w:rsid w:val="00DA6125"/>
    <w:rsid w:val="00DA6ADD"/>
    <w:rsid w:val="00DA6EB3"/>
    <w:rsid w:val="00DA6F25"/>
    <w:rsid w:val="00DA71CB"/>
    <w:rsid w:val="00DA7313"/>
    <w:rsid w:val="00DA7501"/>
    <w:rsid w:val="00DA7637"/>
    <w:rsid w:val="00DA7D5C"/>
    <w:rsid w:val="00DB003A"/>
    <w:rsid w:val="00DB04FE"/>
    <w:rsid w:val="00DB0BCD"/>
    <w:rsid w:val="00DB0CF8"/>
    <w:rsid w:val="00DB1669"/>
    <w:rsid w:val="00DB1B64"/>
    <w:rsid w:val="00DB1D12"/>
    <w:rsid w:val="00DB20C7"/>
    <w:rsid w:val="00DB271F"/>
    <w:rsid w:val="00DB2BD5"/>
    <w:rsid w:val="00DB2FE9"/>
    <w:rsid w:val="00DB31AF"/>
    <w:rsid w:val="00DB33A6"/>
    <w:rsid w:val="00DB3868"/>
    <w:rsid w:val="00DB39A4"/>
    <w:rsid w:val="00DB3E11"/>
    <w:rsid w:val="00DB3FAA"/>
    <w:rsid w:val="00DB4C62"/>
    <w:rsid w:val="00DB4CD7"/>
    <w:rsid w:val="00DB4D79"/>
    <w:rsid w:val="00DB51A7"/>
    <w:rsid w:val="00DB565F"/>
    <w:rsid w:val="00DB5A3C"/>
    <w:rsid w:val="00DB5C10"/>
    <w:rsid w:val="00DB5DC5"/>
    <w:rsid w:val="00DB630C"/>
    <w:rsid w:val="00DB68FD"/>
    <w:rsid w:val="00DB69F1"/>
    <w:rsid w:val="00DB6CBC"/>
    <w:rsid w:val="00DB751F"/>
    <w:rsid w:val="00DB778E"/>
    <w:rsid w:val="00DB7E9C"/>
    <w:rsid w:val="00DC0316"/>
    <w:rsid w:val="00DC04AA"/>
    <w:rsid w:val="00DC069B"/>
    <w:rsid w:val="00DC06E1"/>
    <w:rsid w:val="00DC0ADA"/>
    <w:rsid w:val="00DC0DD0"/>
    <w:rsid w:val="00DC1376"/>
    <w:rsid w:val="00DC153A"/>
    <w:rsid w:val="00DC17DA"/>
    <w:rsid w:val="00DC1BB9"/>
    <w:rsid w:val="00DC1D70"/>
    <w:rsid w:val="00DC1F2F"/>
    <w:rsid w:val="00DC26C5"/>
    <w:rsid w:val="00DC2AAF"/>
    <w:rsid w:val="00DC2AF5"/>
    <w:rsid w:val="00DC2B23"/>
    <w:rsid w:val="00DC3041"/>
    <w:rsid w:val="00DC398E"/>
    <w:rsid w:val="00DC3E6F"/>
    <w:rsid w:val="00DC4107"/>
    <w:rsid w:val="00DC5041"/>
    <w:rsid w:val="00DC5785"/>
    <w:rsid w:val="00DC5856"/>
    <w:rsid w:val="00DC5D50"/>
    <w:rsid w:val="00DC5DB9"/>
    <w:rsid w:val="00DC5EF5"/>
    <w:rsid w:val="00DC6B7E"/>
    <w:rsid w:val="00DC7298"/>
    <w:rsid w:val="00DC7312"/>
    <w:rsid w:val="00DC7AB6"/>
    <w:rsid w:val="00DD0196"/>
    <w:rsid w:val="00DD0C35"/>
    <w:rsid w:val="00DD0FCA"/>
    <w:rsid w:val="00DD11C8"/>
    <w:rsid w:val="00DD129F"/>
    <w:rsid w:val="00DD182C"/>
    <w:rsid w:val="00DD1852"/>
    <w:rsid w:val="00DD1FE6"/>
    <w:rsid w:val="00DD2444"/>
    <w:rsid w:val="00DD26DD"/>
    <w:rsid w:val="00DD2976"/>
    <w:rsid w:val="00DD2A85"/>
    <w:rsid w:val="00DD2ECD"/>
    <w:rsid w:val="00DD2EF7"/>
    <w:rsid w:val="00DD3CE6"/>
    <w:rsid w:val="00DD41E9"/>
    <w:rsid w:val="00DD44E9"/>
    <w:rsid w:val="00DD477D"/>
    <w:rsid w:val="00DD4C6A"/>
    <w:rsid w:val="00DD5075"/>
    <w:rsid w:val="00DD5F0C"/>
    <w:rsid w:val="00DD65A9"/>
    <w:rsid w:val="00DD770B"/>
    <w:rsid w:val="00DD77F6"/>
    <w:rsid w:val="00DD7C76"/>
    <w:rsid w:val="00DD7FDD"/>
    <w:rsid w:val="00DE01BC"/>
    <w:rsid w:val="00DE0C3A"/>
    <w:rsid w:val="00DE0D74"/>
    <w:rsid w:val="00DE163B"/>
    <w:rsid w:val="00DE19E6"/>
    <w:rsid w:val="00DE39C7"/>
    <w:rsid w:val="00DE3B7B"/>
    <w:rsid w:val="00DE3D98"/>
    <w:rsid w:val="00DE3DBE"/>
    <w:rsid w:val="00DE3E32"/>
    <w:rsid w:val="00DE46A1"/>
    <w:rsid w:val="00DE52EF"/>
    <w:rsid w:val="00DE5765"/>
    <w:rsid w:val="00DE57CE"/>
    <w:rsid w:val="00DE5D88"/>
    <w:rsid w:val="00DE619D"/>
    <w:rsid w:val="00DE647D"/>
    <w:rsid w:val="00DE6A18"/>
    <w:rsid w:val="00DE6B95"/>
    <w:rsid w:val="00DE6C81"/>
    <w:rsid w:val="00DE6ED3"/>
    <w:rsid w:val="00DE711C"/>
    <w:rsid w:val="00DE78AF"/>
    <w:rsid w:val="00DE79E1"/>
    <w:rsid w:val="00DE7FF6"/>
    <w:rsid w:val="00DF001A"/>
    <w:rsid w:val="00DF0435"/>
    <w:rsid w:val="00DF070A"/>
    <w:rsid w:val="00DF098C"/>
    <w:rsid w:val="00DF0A25"/>
    <w:rsid w:val="00DF1016"/>
    <w:rsid w:val="00DF1187"/>
    <w:rsid w:val="00DF14AF"/>
    <w:rsid w:val="00DF1C7E"/>
    <w:rsid w:val="00DF1DAD"/>
    <w:rsid w:val="00DF1FFF"/>
    <w:rsid w:val="00DF2467"/>
    <w:rsid w:val="00DF2FCF"/>
    <w:rsid w:val="00DF3085"/>
    <w:rsid w:val="00DF3950"/>
    <w:rsid w:val="00DF3A1A"/>
    <w:rsid w:val="00DF3B8C"/>
    <w:rsid w:val="00DF45D6"/>
    <w:rsid w:val="00DF4805"/>
    <w:rsid w:val="00DF4BBA"/>
    <w:rsid w:val="00DF508B"/>
    <w:rsid w:val="00DF6B73"/>
    <w:rsid w:val="00DF6E63"/>
    <w:rsid w:val="00DF724A"/>
    <w:rsid w:val="00DF769B"/>
    <w:rsid w:val="00DF7EF9"/>
    <w:rsid w:val="00DFD3F3"/>
    <w:rsid w:val="00E002B7"/>
    <w:rsid w:val="00E0092D"/>
    <w:rsid w:val="00E00989"/>
    <w:rsid w:val="00E00AC6"/>
    <w:rsid w:val="00E00F23"/>
    <w:rsid w:val="00E00F73"/>
    <w:rsid w:val="00E01170"/>
    <w:rsid w:val="00E01F2D"/>
    <w:rsid w:val="00E020C9"/>
    <w:rsid w:val="00E02394"/>
    <w:rsid w:val="00E024DB"/>
    <w:rsid w:val="00E027D4"/>
    <w:rsid w:val="00E0315D"/>
    <w:rsid w:val="00E03284"/>
    <w:rsid w:val="00E0329D"/>
    <w:rsid w:val="00E034A1"/>
    <w:rsid w:val="00E0355B"/>
    <w:rsid w:val="00E038C3"/>
    <w:rsid w:val="00E03938"/>
    <w:rsid w:val="00E03D4C"/>
    <w:rsid w:val="00E0455A"/>
    <w:rsid w:val="00E047EB"/>
    <w:rsid w:val="00E04DBB"/>
    <w:rsid w:val="00E053F2"/>
    <w:rsid w:val="00E059BE"/>
    <w:rsid w:val="00E05B1C"/>
    <w:rsid w:val="00E05FC9"/>
    <w:rsid w:val="00E062C4"/>
    <w:rsid w:val="00E06DD1"/>
    <w:rsid w:val="00E06E68"/>
    <w:rsid w:val="00E0724E"/>
    <w:rsid w:val="00E07C5F"/>
    <w:rsid w:val="00E10B46"/>
    <w:rsid w:val="00E10F91"/>
    <w:rsid w:val="00E116B7"/>
    <w:rsid w:val="00E116BD"/>
    <w:rsid w:val="00E11D02"/>
    <w:rsid w:val="00E11F2B"/>
    <w:rsid w:val="00E12D57"/>
    <w:rsid w:val="00E1306D"/>
    <w:rsid w:val="00E13275"/>
    <w:rsid w:val="00E140D4"/>
    <w:rsid w:val="00E148D1"/>
    <w:rsid w:val="00E14AB8"/>
    <w:rsid w:val="00E14B95"/>
    <w:rsid w:val="00E14BA7"/>
    <w:rsid w:val="00E15A53"/>
    <w:rsid w:val="00E15D5E"/>
    <w:rsid w:val="00E160EF"/>
    <w:rsid w:val="00E16712"/>
    <w:rsid w:val="00E16928"/>
    <w:rsid w:val="00E173ED"/>
    <w:rsid w:val="00E17A32"/>
    <w:rsid w:val="00E201E9"/>
    <w:rsid w:val="00E20469"/>
    <w:rsid w:val="00E2053C"/>
    <w:rsid w:val="00E206C4"/>
    <w:rsid w:val="00E20B02"/>
    <w:rsid w:val="00E20C0F"/>
    <w:rsid w:val="00E212A9"/>
    <w:rsid w:val="00E2173E"/>
    <w:rsid w:val="00E21F12"/>
    <w:rsid w:val="00E2226C"/>
    <w:rsid w:val="00E223A8"/>
    <w:rsid w:val="00E225ED"/>
    <w:rsid w:val="00E23951"/>
    <w:rsid w:val="00E23953"/>
    <w:rsid w:val="00E23EE9"/>
    <w:rsid w:val="00E23EEA"/>
    <w:rsid w:val="00E2433A"/>
    <w:rsid w:val="00E248E9"/>
    <w:rsid w:val="00E25E6F"/>
    <w:rsid w:val="00E2602C"/>
    <w:rsid w:val="00E26429"/>
    <w:rsid w:val="00E26AF8"/>
    <w:rsid w:val="00E26BCD"/>
    <w:rsid w:val="00E27050"/>
    <w:rsid w:val="00E2753C"/>
    <w:rsid w:val="00E276D4"/>
    <w:rsid w:val="00E3032A"/>
    <w:rsid w:val="00E3043E"/>
    <w:rsid w:val="00E30465"/>
    <w:rsid w:val="00E30527"/>
    <w:rsid w:val="00E308A1"/>
    <w:rsid w:val="00E30FA4"/>
    <w:rsid w:val="00E3166A"/>
    <w:rsid w:val="00E32EC3"/>
    <w:rsid w:val="00E33131"/>
    <w:rsid w:val="00E33161"/>
    <w:rsid w:val="00E33720"/>
    <w:rsid w:val="00E33A75"/>
    <w:rsid w:val="00E33B31"/>
    <w:rsid w:val="00E350E9"/>
    <w:rsid w:val="00E35297"/>
    <w:rsid w:val="00E3577E"/>
    <w:rsid w:val="00E35942"/>
    <w:rsid w:val="00E35D15"/>
    <w:rsid w:val="00E36492"/>
    <w:rsid w:val="00E36871"/>
    <w:rsid w:val="00E36E27"/>
    <w:rsid w:val="00E36F2D"/>
    <w:rsid w:val="00E372CA"/>
    <w:rsid w:val="00E373CE"/>
    <w:rsid w:val="00E3793C"/>
    <w:rsid w:val="00E37F3F"/>
    <w:rsid w:val="00E4028C"/>
    <w:rsid w:val="00E408AA"/>
    <w:rsid w:val="00E4109D"/>
    <w:rsid w:val="00E410F7"/>
    <w:rsid w:val="00E41812"/>
    <w:rsid w:val="00E419F4"/>
    <w:rsid w:val="00E42521"/>
    <w:rsid w:val="00E42535"/>
    <w:rsid w:val="00E42A32"/>
    <w:rsid w:val="00E42FAE"/>
    <w:rsid w:val="00E430C3"/>
    <w:rsid w:val="00E4313B"/>
    <w:rsid w:val="00E445E8"/>
    <w:rsid w:val="00E44A02"/>
    <w:rsid w:val="00E44CAA"/>
    <w:rsid w:val="00E44E64"/>
    <w:rsid w:val="00E454E1"/>
    <w:rsid w:val="00E45903"/>
    <w:rsid w:val="00E45FEB"/>
    <w:rsid w:val="00E46401"/>
    <w:rsid w:val="00E46676"/>
    <w:rsid w:val="00E4689B"/>
    <w:rsid w:val="00E46C8B"/>
    <w:rsid w:val="00E503F3"/>
    <w:rsid w:val="00E50DC2"/>
    <w:rsid w:val="00E50E28"/>
    <w:rsid w:val="00E51282"/>
    <w:rsid w:val="00E51BB8"/>
    <w:rsid w:val="00E51D08"/>
    <w:rsid w:val="00E5215F"/>
    <w:rsid w:val="00E52206"/>
    <w:rsid w:val="00E52281"/>
    <w:rsid w:val="00E527FB"/>
    <w:rsid w:val="00E530E6"/>
    <w:rsid w:val="00E53248"/>
    <w:rsid w:val="00E5328F"/>
    <w:rsid w:val="00E534EF"/>
    <w:rsid w:val="00E53534"/>
    <w:rsid w:val="00E53B38"/>
    <w:rsid w:val="00E53BFA"/>
    <w:rsid w:val="00E53E72"/>
    <w:rsid w:val="00E54102"/>
    <w:rsid w:val="00E542CE"/>
    <w:rsid w:val="00E546C2"/>
    <w:rsid w:val="00E54C31"/>
    <w:rsid w:val="00E55705"/>
    <w:rsid w:val="00E55935"/>
    <w:rsid w:val="00E55D53"/>
    <w:rsid w:val="00E56078"/>
    <w:rsid w:val="00E5670A"/>
    <w:rsid w:val="00E56851"/>
    <w:rsid w:val="00E5747D"/>
    <w:rsid w:val="00E5755C"/>
    <w:rsid w:val="00E578A6"/>
    <w:rsid w:val="00E57CA1"/>
    <w:rsid w:val="00E57FFC"/>
    <w:rsid w:val="00E6039C"/>
    <w:rsid w:val="00E609D5"/>
    <w:rsid w:val="00E61001"/>
    <w:rsid w:val="00E6107F"/>
    <w:rsid w:val="00E61096"/>
    <w:rsid w:val="00E610F5"/>
    <w:rsid w:val="00E6179C"/>
    <w:rsid w:val="00E61876"/>
    <w:rsid w:val="00E61AC6"/>
    <w:rsid w:val="00E6207B"/>
    <w:rsid w:val="00E620C4"/>
    <w:rsid w:val="00E62363"/>
    <w:rsid w:val="00E6265C"/>
    <w:rsid w:val="00E628EA"/>
    <w:rsid w:val="00E62E94"/>
    <w:rsid w:val="00E62EC3"/>
    <w:rsid w:val="00E634C1"/>
    <w:rsid w:val="00E6350A"/>
    <w:rsid w:val="00E63B44"/>
    <w:rsid w:val="00E64A18"/>
    <w:rsid w:val="00E64DC7"/>
    <w:rsid w:val="00E664FC"/>
    <w:rsid w:val="00E66BE9"/>
    <w:rsid w:val="00E66D0E"/>
    <w:rsid w:val="00E66D6D"/>
    <w:rsid w:val="00E6700C"/>
    <w:rsid w:val="00E700AD"/>
    <w:rsid w:val="00E706B9"/>
    <w:rsid w:val="00E7099D"/>
    <w:rsid w:val="00E70D8A"/>
    <w:rsid w:val="00E70DCB"/>
    <w:rsid w:val="00E70E48"/>
    <w:rsid w:val="00E70F29"/>
    <w:rsid w:val="00E71427"/>
    <w:rsid w:val="00E71A30"/>
    <w:rsid w:val="00E71FC6"/>
    <w:rsid w:val="00E72248"/>
    <w:rsid w:val="00E722D0"/>
    <w:rsid w:val="00E72D25"/>
    <w:rsid w:val="00E72FFE"/>
    <w:rsid w:val="00E7351A"/>
    <w:rsid w:val="00E73840"/>
    <w:rsid w:val="00E73B16"/>
    <w:rsid w:val="00E7416D"/>
    <w:rsid w:val="00E74205"/>
    <w:rsid w:val="00E7453E"/>
    <w:rsid w:val="00E74567"/>
    <w:rsid w:val="00E747F2"/>
    <w:rsid w:val="00E74912"/>
    <w:rsid w:val="00E74A40"/>
    <w:rsid w:val="00E75A02"/>
    <w:rsid w:val="00E75BCB"/>
    <w:rsid w:val="00E75EEE"/>
    <w:rsid w:val="00E75FE9"/>
    <w:rsid w:val="00E76139"/>
    <w:rsid w:val="00E76320"/>
    <w:rsid w:val="00E7648B"/>
    <w:rsid w:val="00E76569"/>
    <w:rsid w:val="00E767BE"/>
    <w:rsid w:val="00E76835"/>
    <w:rsid w:val="00E76B09"/>
    <w:rsid w:val="00E76F51"/>
    <w:rsid w:val="00E774E1"/>
    <w:rsid w:val="00E77AF6"/>
    <w:rsid w:val="00E77D1F"/>
    <w:rsid w:val="00E77D3A"/>
    <w:rsid w:val="00E815F5"/>
    <w:rsid w:val="00E81AED"/>
    <w:rsid w:val="00E81DE2"/>
    <w:rsid w:val="00E81FCB"/>
    <w:rsid w:val="00E82410"/>
    <w:rsid w:val="00E82599"/>
    <w:rsid w:val="00E825EC"/>
    <w:rsid w:val="00E82D8D"/>
    <w:rsid w:val="00E83148"/>
    <w:rsid w:val="00E832A2"/>
    <w:rsid w:val="00E83647"/>
    <w:rsid w:val="00E839A7"/>
    <w:rsid w:val="00E84503"/>
    <w:rsid w:val="00E84D5C"/>
    <w:rsid w:val="00E84DB4"/>
    <w:rsid w:val="00E84F2D"/>
    <w:rsid w:val="00E84FEC"/>
    <w:rsid w:val="00E85357"/>
    <w:rsid w:val="00E85587"/>
    <w:rsid w:val="00E85660"/>
    <w:rsid w:val="00E86243"/>
    <w:rsid w:val="00E8640A"/>
    <w:rsid w:val="00E86B1D"/>
    <w:rsid w:val="00E86D06"/>
    <w:rsid w:val="00E86FAC"/>
    <w:rsid w:val="00E87119"/>
    <w:rsid w:val="00E87170"/>
    <w:rsid w:val="00E87367"/>
    <w:rsid w:val="00E90105"/>
    <w:rsid w:val="00E907F5"/>
    <w:rsid w:val="00E90859"/>
    <w:rsid w:val="00E90F87"/>
    <w:rsid w:val="00E9109F"/>
    <w:rsid w:val="00E91116"/>
    <w:rsid w:val="00E912A2"/>
    <w:rsid w:val="00E918B2"/>
    <w:rsid w:val="00E91A19"/>
    <w:rsid w:val="00E91D21"/>
    <w:rsid w:val="00E91E78"/>
    <w:rsid w:val="00E92285"/>
    <w:rsid w:val="00E92809"/>
    <w:rsid w:val="00E92A47"/>
    <w:rsid w:val="00E92CAF"/>
    <w:rsid w:val="00E92D2C"/>
    <w:rsid w:val="00E93003"/>
    <w:rsid w:val="00E9308A"/>
    <w:rsid w:val="00E930D2"/>
    <w:rsid w:val="00E933A1"/>
    <w:rsid w:val="00E9353D"/>
    <w:rsid w:val="00E93BBC"/>
    <w:rsid w:val="00E945AD"/>
    <w:rsid w:val="00E94D46"/>
    <w:rsid w:val="00E9516E"/>
    <w:rsid w:val="00E951C1"/>
    <w:rsid w:val="00E952E1"/>
    <w:rsid w:val="00E95555"/>
    <w:rsid w:val="00E95C95"/>
    <w:rsid w:val="00E95D67"/>
    <w:rsid w:val="00E95E66"/>
    <w:rsid w:val="00E965EA"/>
    <w:rsid w:val="00E9661F"/>
    <w:rsid w:val="00E96B18"/>
    <w:rsid w:val="00E96BA7"/>
    <w:rsid w:val="00E96C4E"/>
    <w:rsid w:val="00E976E8"/>
    <w:rsid w:val="00E978C1"/>
    <w:rsid w:val="00E97F08"/>
    <w:rsid w:val="00EA00D6"/>
    <w:rsid w:val="00EA1705"/>
    <w:rsid w:val="00EA18BB"/>
    <w:rsid w:val="00EA1C1D"/>
    <w:rsid w:val="00EA1CFA"/>
    <w:rsid w:val="00EA1EA9"/>
    <w:rsid w:val="00EA1F47"/>
    <w:rsid w:val="00EA2098"/>
    <w:rsid w:val="00EA2384"/>
    <w:rsid w:val="00EA2B11"/>
    <w:rsid w:val="00EA2EAC"/>
    <w:rsid w:val="00EA315C"/>
    <w:rsid w:val="00EA317F"/>
    <w:rsid w:val="00EA34DD"/>
    <w:rsid w:val="00EA3580"/>
    <w:rsid w:val="00EA3BB0"/>
    <w:rsid w:val="00EA44C4"/>
    <w:rsid w:val="00EA48F7"/>
    <w:rsid w:val="00EA4CB3"/>
    <w:rsid w:val="00EA52C6"/>
    <w:rsid w:val="00EA53D6"/>
    <w:rsid w:val="00EA5451"/>
    <w:rsid w:val="00EA5AA8"/>
    <w:rsid w:val="00EA5B4D"/>
    <w:rsid w:val="00EA5BA7"/>
    <w:rsid w:val="00EA5E1F"/>
    <w:rsid w:val="00EA68C8"/>
    <w:rsid w:val="00EA6AFD"/>
    <w:rsid w:val="00EA709B"/>
    <w:rsid w:val="00EA7418"/>
    <w:rsid w:val="00EA7C45"/>
    <w:rsid w:val="00EB029D"/>
    <w:rsid w:val="00EB0598"/>
    <w:rsid w:val="00EB05E5"/>
    <w:rsid w:val="00EB061E"/>
    <w:rsid w:val="00EB1ACF"/>
    <w:rsid w:val="00EB21C9"/>
    <w:rsid w:val="00EB225E"/>
    <w:rsid w:val="00EB2942"/>
    <w:rsid w:val="00EB3484"/>
    <w:rsid w:val="00EB3662"/>
    <w:rsid w:val="00EB37A2"/>
    <w:rsid w:val="00EB3B5E"/>
    <w:rsid w:val="00EB3C45"/>
    <w:rsid w:val="00EB3CC5"/>
    <w:rsid w:val="00EB412B"/>
    <w:rsid w:val="00EB4871"/>
    <w:rsid w:val="00EB4B93"/>
    <w:rsid w:val="00EB5122"/>
    <w:rsid w:val="00EB5477"/>
    <w:rsid w:val="00EB6192"/>
    <w:rsid w:val="00EB6216"/>
    <w:rsid w:val="00EB64C2"/>
    <w:rsid w:val="00EB6887"/>
    <w:rsid w:val="00EB6EEC"/>
    <w:rsid w:val="00EB71A1"/>
    <w:rsid w:val="00EB7580"/>
    <w:rsid w:val="00EB75CB"/>
    <w:rsid w:val="00EB768F"/>
    <w:rsid w:val="00EB7CDC"/>
    <w:rsid w:val="00EC01A5"/>
    <w:rsid w:val="00EC04EE"/>
    <w:rsid w:val="00EC0633"/>
    <w:rsid w:val="00EC07F4"/>
    <w:rsid w:val="00EC0F2B"/>
    <w:rsid w:val="00EC1604"/>
    <w:rsid w:val="00EC176F"/>
    <w:rsid w:val="00EC2128"/>
    <w:rsid w:val="00EC29EE"/>
    <w:rsid w:val="00EC2D96"/>
    <w:rsid w:val="00EC2FEB"/>
    <w:rsid w:val="00EC3279"/>
    <w:rsid w:val="00EC34A7"/>
    <w:rsid w:val="00EC3F41"/>
    <w:rsid w:val="00EC4472"/>
    <w:rsid w:val="00EC48A4"/>
    <w:rsid w:val="00EC5122"/>
    <w:rsid w:val="00EC5244"/>
    <w:rsid w:val="00EC54E7"/>
    <w:rsid w:val="00EC558F"/>
    <w:rsid w:val="00EC5591"/>
    <w:rsid w:val="00EC5902"/>
    <w:rsid w:val="00EC5A0D"/>
    <w:rsid w:val="00EC5AE5"/>
    <w:rsid w:val="00EC5CF7"/>
    <w:rsid w:val="00EC5E17"/>
    <w:rsid w:val="00EC5E68"/>
    <w:rsid w:val="00EC6D18"/>
    <w:rsid w:val="00EC6FB3"/>
    <w:rsid w:val="00EC72E7"/>
    <w:rsid w:val="00EC74B0"/>
    <w:rsid w:val="00EC772D"/>
    <w:rsid w:val="00EC7C06"/>
    <w:rsid w:val="00ED01A6"/>
    <w:rsid w:val="00ED0B09"/>
    <w:rsid w:val="00ED0B35"/>
    <w:rsid w:val="00ED0E4E"/>
    <w:rsid w:val="00ED0EF3"/>
    <w:rsid w:val="00ED10B6"/>
    <w:rsid w:val="00ED1750"/>
    <w:rsid w:val="00ED1FFF"/>
    <w:rsid w:val="00ED2050"/>
    <w:rsid w:val="00ED2616"/>
    <w:rsid w:val="00ED2CD1"/>
    <w:rsid w:val="00ED2EB2"/>
    <w:rsid w:val="00ED343B"/>
    <w:rsid w:val="00ED3858"/>
    <w:rsid w:val="00ED3DB7"/>
    <w:rsid w:val="00ED43EF"/>
    <w:rsid w:val="00ED45F5"/>
    <w:rsid w:val="00ED5295"/>
    <w:rsid w:val="00ED5ADD"/>
    <w:rsid w:val="00ED5DC4"/>
    <w:rsid w:val="00ED6026"/>
    <w:rsid w:val="00ED623E"/>
    <w:rsid w:val="00ED6994"/>
    <w:rsid w:val="00ED69E6"/>
    <w:rsid w:val="00ED6E82"/>
    <w:rsid w:val="00ED7010"/>
    <w:rsid w:val="00ED7243"/>
    <w:rsid w:val="00ED7DC3"/>
    <w:rsid w:val="00ED7F38"/>
    <w:rsid w:val="00EE0356"/>
    <w:rsid w:val="00EE0674"/>
    <w:rsid w:val="00EE0888"/>
    <w:rsid w:val="00EE0D69"/>
    <w:rsid w:val="00EE0F55"/>
    <w:rsid w:val="00EE2003"/>
    <w:rsid w:val="00EE21E4"/>
    <w:rsid w:val="00EE23E7"/>
    <w:rsid w:val="00EE2BC8"/>
    <w:rsid w:val="00EE2C17"/>
    <w:rsid w:val="00EE2C8C"/>
    <w:rsid w:val="00EE308D"/>
    <w:rsid w:val="00EE386F"/>
    <w:rsid w:val="00EE38FF"/>
    <w:rsid w:val="00EE3CE6"/>
    <w:rsid w:val="00EE3EC6"/>
    <w:rsid w:val="00EE44B8"/>
    <w:rsid w:val="00EE493B"/>
    <w:rsid w:val="00EE4CEC"/>
    <w:rsid w:val="00EE4CFD"/>
    <w:rsid w:val="00EE50EE"/>
    <w:rsid w:val="00EE5677"/>
    <w:rsid w:val="00EE583C"/>
    <w:rsid w:val="00EE5E12"/>
    <w:rsid w:val="00EE6344"/>
    <w:rsid w:val="00EE675A"/>
    <w:rsid w:val="00EE6BA0"/>
    <w:rsid w:val="00EE6CE5"/>
    <w:rsid w:val="00EE76E9"/>
    <w:rsid w:val="00EE7983"/>
    <w:rsid w:val="00EF0678"/>
    <w:rsid w:val="00EF069C"/>
    <w:rsid w:val="00EF08FA"/>
    <w:rsid w:val="00EF0CC6"/>
    <w:rsid w:val="00EF1433"/>
    <w:rsid w:val="00EF15AB"/>
    <w:rsid w:val="00EF1A72"/>
    <w:rsid w:val="00EF1F4F"/>
    <w:rsid w:val="00EF2C0A"/>
    <w:rsid w:val="00EF3069"/>
    <w:rsid w:val="00EF33BF"/>
    <w:rsid w:val="00EF3797"/>
    <w:rsid w:val="00EF3E72"/>
    <w:rsid w:val="00EF42F9"/>
    <w:rsid w:val="00EF49FD"/>
    <w:rsid w:val="00EF4B9D"/>
    <w:rsid w:val="00EF4F11"/>
    <w:rsid w:val="00EF51B9"/>
    <w:rsid w:val="00EF61D3"/>
    <w:rsid w:val="00EF62D7"/>
    <w:rsid w:val="00EF6539"/>
    <w:rsid w:val="00EF6BB7"/>
    <w:rsid w:val="00EF6DAD"/>
    <w:rsid w:val="00EF71E0"/>
    <w:rsid w:val="00EF7BB4"/>
    <w:rsid w:val="00EF7D3C"/>
    <w:rsid w:val="00F00279"/>
    <w:rsid w:val="00F00E3C"/>
    <w:rsid w:val="00F01400"/>
    <w:rsid w:val="00F01FD4"/>
    <w:rsid w:val="00F028D6"/>
    <w:rsid w:val="00F02A2F"/>
    <w:rsid w:val="00F02F1C"/>
    <w:rsid w:val="00F02FEF"/>
    <w:rsid w:val="00F0375A"/>
    <w:rsid w:val="00F03D1C"/>
    <w:rsid w:val="00F03EB3"/>
    <w:rsid w:val="00F0428B"/>
    <w:rsid w:val="00F04488"/>
    <w:rsid w:val="00F04AD4"/>
    <w:rsid w:val="00F04B18"/>
    <w:rsid w:val="00F04B6D"/>
    <w:rsid w:val="00F04E22"/>
    <w:rsid w:val="00F04E5F"/>
    <w:rsid w:val="00F0516D"/>
    <w:rsid w:val="00F051FF"/>
    <w:rsid w:val="00F0664B"/>
    <w:rsid w:val="00F066F2"/>
    <w:rsid w:val="00F06908"/>
    <w:rsid w:val="00F06AC2"/>
    <w:rsid w:val="00F07207"/>
    <w:rsid w:val="00F07DCD"/>
    <w:rsid w:val="00F10339"/>
    <w:rsid w:val="00F10A1F"/>
    <w:rsid w:val="00F115F9"/>
    <w:rsid w:val="00F11850"/>
    <w:rsid w:val="00F1249C"/>
    <w:rsid w:val="00F124FE"/>
    <w:rsid w:val="00F12E2F"/>
    <w:rsid w:val="00F130BD"/>
    <w:rsid w:val="00F1337E"/>
    <w:rsid w:val="00F13A4C"/>
    <w:rsid w:val="00F13B97"/>
    <w:rsid w:val="00F13C15"/>
    <w:rsid w:val="00F1434D"/>
    <w:rsid w:val="00F144BC"/>
    <w:rsid w:val="00F14541"/>
    <w:rsid w:val="00F14903"/>
    <w:rsid w:val="00F14B34"/>
    <w:rsid w:val="00F14C4C"/>
    <w:rsid w:val="00F15550"/>
    <w:rsid w:val="00F15B74"/>
    <w:rsid w:val="00F16262"/>
    <w:rsid w:val="00F16CDF"/>
    <w:rsid w:val="00F16E0B"/>
    <w:rsid w:val="00F17196"/>
    <w:rsid w:val="00F176EC"/>
    <w:rsid w:val="00F17B32"/>
    <w:rsid w:val="00F17C7F"/>
    <w:rsid w:val="00F17D5F"/>
    <w:rsid w:val="00F20AD4"/>
    <w:rsid w:val="00F20C65"/>
    <w:rsid w:val="00F20E6B"/>
    <w:rsid w:val="00F2130A"/>
    <w:rsid w:val="00F2138C"/>
    <w:rsid w:val="00F21CB5"/>
    <w:rsid w:val="00F22104"/>
    <w:rsid w:val="00F22AB1"/>
    <w:rsid w:val="00F233DA"/>
    <w:rsid w:val="00F23865"/>
    <w:rsid w:val="00F23BDA"/>
    <w:rsid w:val="00F23D40"/>
    <w:rsid w:val="00F23E02"/>
    <w:rsid w:val="00F2452F"/>
    <w:rsid w:val="00F2496B"/>
    <w:rsid w:val="00F24EC3"/>
    <w:rsid w:val="00F25B00"/>
    <w:rsid w:val="00F25D2F"/>
    <w:rsid w:val="00F25DAC"/>
    <w:rsid w:val="00F25E42"/>
    <w:rsid w:val="00F26AF3"/>
    <w:rsid w:val="00F272DC"/>
    <w:rsid w:val="00F27DB0"/>
    <w:rsid w:val="00F302E1"/>
    <w:rsid w:val="00F308B2"/>
    <w:rsid w:val="00F313EF"/>
    <w:rsid w:val="00F31554"/>
    <w:rsid w:val="00F31A89"/>
    <w:rsid w:val="00F31C74"/>
    <w:rsid w:val="00F325EF"/>
    <w:rsid w:val="00F327A1"/>
    <w:rsid w:val="00F3372C"/>
    <w:rsid w:val="00F33CB1"/>
    <w:rsid w:val="00F34314"/>
    <w:rsid w:val="00F345AE"/>
    <w:rsid w:val="00F34761"/>
    <w:rsid w:val="00F348B8"/>
    <w:rsid w:val="00F34E55"/>
    <w:rsid w:val="00F35143"/>
    <w:rsid w:val="00F353AC"/>
    <w:rsid w:val="00F3555C"/>
    <w:rsid w:val="00F35672"/>
    <w:rsid w:val="00F35701"/>
    <w:rsid w:val="00F35903"/>
    <w:rsid w:val="00F35B75"/>
    <w:rsid w:val="00F35CEF"/>
    <w:rsid w:val="00F366A4"/>
    <w:rsid w:val="00F37AF3"/>
    <w:rsid w:val="00F411F2"/>
    <w:rsid w:val="00F413F7"/>
    <w:rsid w:val="00F4189D"/>
    <w:rsid w:val="00F4278F"/>
    <w:rsid w:val="00F42C88"/>
    <w:rsid w:val="00F42F56"/>
    <w:rsid w:val="00F42FA3"/>
    <w:rsid w:val="00F431BF"/>
    <w:rsid w:val="00F433B4"/>
    <w:rsid w:val="00F43573"/>
    <w:rsid w:val="00F4399C"/>
    <w:rsid w:val="00F439AD"/>
    <w:rsid w:val="00F43F5E"/>
    <w:rsid w:val="00F443BE"/>
    <w:rsid w:val="00F4475A"/>
    <w:rsid w:val="00F45180"/>
    <w:rsid w:val="00F452CD"/>
    <w:rsid w:val="00F45369"/>
    <w:rsid w:val="00F464A9"/>
    <w:rsid w:val="00F469C0"/>
    <w:rsid w:val="00F46ED5"/>
    <w:rsid w:val="00F46FE7"/>
    <w:rsid w:val="00F47639"/>
    <w:rsid w:val="00F47784"/>
    <w:rsid w:val="00F4788F"/>
    <w:rsid w:val="00F47C26"/>
    <w:rsid w:val="00F47F8F"/>
    <w:rsid w:val="00F5032C"/>
    <w:rsid w:val="00F5036E"/>
    <w:rsid w:val="00F505B8"/>
    <w:rsid w:val="00F50B0E"/>
    <w:rsid w:val="00F5115B"/>
    <w:rsid w:val="00F51519"/>
    <w:rsid w:val="00F5175B"/>
    <w:rsid w:val="00F518B2"/>
    <w:rsid w:val="00F519C9"/>
    <w:rsid w:val="00F5267C"/>
    <w:rsid w:val="00F527E1"/>
    <w:rsid w:val="00F52C9D"/>
    <w:rsid w:val="00F52C9E"/>
    <w:rsid w:val="00F52D36"/>
    <w:rsid w:val="00F5302A"/>
    <w:rsid w:val="00F5365D"/>
    <w:rsid w:val="00F53BA8"/>
    <w:rsid w:val="00F54610"/>
    <w:rsid w:val="00F55F88"/>
    <w:rsid w:val="00F56373"/>
    <w:rsid w:val="00F5661B"/>
    <w:rsid w:val="00F56A79"/>
    <w:rsid w:val="00F56B0A"/>
    <w:rsid w:val="00F56C21"/>
    <w:rsid w:val="00F56E97"/>
    <w:rsid w:val="00F571A1"/>
    <w:rsid w:val="00F5729B"/>
    <w:rsid w:val="00F5752F"/>
    <w:rsid w:val="00F600B7"/>
    <w:rsid w:val="00F60484"/>
    <w:rsid w:val="00F60840"/>
    <w:rsid w:val="00F610DD"/>
    <w:rsid w:val="00F614D8"/>
    <w:rsid w:val="00F615C7"/>
    <w:rsid w:val="00F61911"/>
    <w:rsid w:val="00F61DD1"/>
    <w:rsid w:val="00F62132"/>
    <w:rsid w:val="00F62357"/>
    <w:rsid w:val="00F623A7"/>
    <w:rsid w:val="00F626E5"/>
    <w:rsid w:val="00F62893"/>
    <w:rsid w:val="00F629F8"/>
    <w:rsid w:val="00F633D4"/>
    <w:rsid w:val="00F63440"/>
    <w:rsid w:val="00F6387A"/>
    <w:rsid w:val="00F643B2"/>
    <w:rsid w:val="00F647FB"/>
    <w:rsid w:val="00F64B81"/>
    <w:rsid w:val="00F64ED7"/>
    <w:rsid w:val="00F6520C"/>
    <w:rsid w:val="00F655B4"/>
    <w:rsid w:val="00F65644"/>
    <w:rsid w:val="00F6565B"/>
    <w:rsid w:val="00F65953"/>
    <w:rsid w:val="00F66250"/>
    <w:rsid w:val="00F66376"/>
    <w:rsid w:val="00F667D4"/>
    <w:rsid w:val="00F667E1"/>
    <w:rsid w:val="00F66D59"/>
    <w:rsid w:val="00F674D9"/>
    <w:rsid w:val="00F67625"/>
    <w:rsid w:val="00F67E24"/>
    <w:rsid w:val="00F70443"/>
    <w:rsid w:val="00F70751"/>
    <w:rsid w:val="00F70C5A"/>
    <w:rsid w:val="00F7130E"/>
    <w:rsid w:val="00F715F0"/>
    <w:rsid w:val="00F7189C"/>
    <w:rsid w:val="00F71EA1"/>
    <w:rsid w:val="00F72100"/>
    <w:rsid w:val="00F722E7"/>
    <w:rsid w:val="00F724D0"/>
    <w:rsid w:val="00F73237"/>
    <w:rsid w:val="00F738DA"/>
    <w:rsid w:val="00F739FA"/>
    <w:rsid w:val="00F73F00"/>
    <w:rsid w:val="00F741F4"/>
    <w:rsid w:val="00F7457C"/>
    <w:rsid w:val="00F74767"/>
    <w:rsid w:val="00F74DB3"/>
    <w:rsid w:val="00F74ED6"/>
    <w:rsid w:val="00F74FA4"/>
    <w:rsid w:val="00F74FDE"/>
    <w:rsid w:val="00F751EB"/>
    <w:rsid w:val="00F75327"/>
    <w:rsid w:val="00F7588B"/>
    <w:rsid w:val="00F7599D"/>
    <w:rsid w:val="00F75CA1"/>
    <w:rsid w:val="00F76164"/>
    <w:rsid w:val="00F76186"/>
    <w:rsid w:val="00F763E0"/>
    <w:rsid w:val="00F76434"/>
    <w:rsid w:val="00F76E97"/>
    <w:rsid w:val="00F77002"/>
    <w:rsid w:val="00F77012"/>
    <w:rsid w:val="00F77440"/>
    <w:rsid w:val="00F775E1"/>
    <w:rsid w:val="00F7760A"/>
    <w:rsid w:val="00F777F4"/>
    <w:rsid w:val="00F7796A"/>
    <w:rsid w:val="00F779A6"/>
    <w:rsid w:val="00F77B26"/>
    <w:rsid w:val="00F77B39"/>
    <w:rsid w:val="00F77D8B"/>
    <w:rsid w:val="00F77EB6"/>
    <w:rsid w:val="00F80178"/>
    <w:rsid w:val="00F80366"/>
    <w:rsid w:val="00F8040F"/>
    <w:rsid w:val="00F807AD"/>
    <w:rsid w:val="00F80CF2"/>
    <w:rsid w:val="00F80E55"/>
    <w:rsid w:val="00F80E5F"/>
    <w:rsid w:val="00F80ED8"/>
    <w:rsid w:val="00F81880"/>
    <w:rsid w:val="00F81A43"/>
    <w:rsid w:val="00F81B28"/>
    <w:rsid w:val="00F81C71"/>
    <w:rsid w:val="00F81D97"/>
    <w:rsid w:val="00F82312"/>
    <w:rsid w:val="00F82323"/>
    <w:rsid w:val="00F8289C"/>
    <w:rsid w:val="00F83280"/>
    <w:rsid w:val="00F8334D"/>
    <w:rsid w:val="00F833D2"/>
    <w:rsid w:val="00F8346F"/>
    <w:rsid w:val="00F83704"/>
    <w:rsid w:val="00F837E5"/>
    <w:rsid w:val="00F83812"/>
    <w:rsid w:val="00F8485E"/>
    <w:rsid w:val="00F8518E"/>
    <w:rsid w:val="00F85213"/>
    <w:rsid w:val="00F85225"/>
    <w:rsid w:val="00F85312"/>
    <w:rsid w:val="00F857E6"/>
    <w:rsid w:val="00F86875"/>
    <w:rsid w:val="00F86E74"/>
    <w:rsid w:val="00F8716D"/>
    <w:rsid w:val="00F87A3D"/>
    <w:rsid w:val="00F900F8"/>
    <w:rsid w:val="00F9039A"/>
    <w:rsid w:val="00F906BA"/>
    <w:rsid w:val="00F90763"/>
    <w:rsid w:val="00F90768"/>
    <w:rsid w:val="00F90AD9"/>
    <w:rsid w:val="00F922D9"/>
    <w:rsid w:val="00F92B28"/>
    <w:rsid w:val="00F92B47"/>
    <w:rsid w:val="00F92C1B"/>
    <w:rsid w:val="00F93F4F"/>
    <w:rsid w:val="00F94DE1"/>
    <w:rsid w:val="00F94F15"/>
    <w:rsid w:val="00F951F0"/>
    <w:rsid w:val="00F9553D"/>
    <w:rsid w:val="00F9558F"/>
    <w:rsid w:val="00F96086"/>
    <w:rsid w:val="00F9615D"/>
    <w:rsid w:val="00F9655D"/>
    <w:rsid w:val="00F968E5"/>
    <w:rsid w:val="00F96A25"/>
    <w:rsid w:val="00F96E6D"/>
    <w:rsid w:val="00F97265"/>
    <w:rsid w:val="00F97774"/>
    <w:rsid w:val="00F97CD7"/>
    <w:rsid w:val="00F97F8D"/>
    <w:rsid w:val="00FA04FD"/>
    <w:rsid w:val="00FA06AF"/>
    <w:rsid w:val="00FA079B"/>
    <w:rsid w:val="00FA0E26"/>
    <w:rsid w:val="00FA111D"/>
    <w:rsid w:val="00FA1939"/>
    <w:rsid w:val="00FA1DCF"/>
    <w:rsid w:val="00FA1E9C"/>
    <w:rsid w:val="00FA1F85"/>
    <w:rsid w:val="00FA28BB"/>
    <w:rsid w:val="00FA29A2"/>
    <w:rsid w:val="00FA2DE3"/>
    <w:rsid w:val="00FA2EC9"/>
    <w:rsid w:val="00FA3228"/>
    <w:rsid w:val="00FA3B96"/>
    <w:rsid w:val="00FA3D8A"/>
    <w:rsid w:val="00FA3E52"/>
    <w:rsid w:val="00FA42BC"/>
    <w:rsid w:val="00FA43DD"/>
    <w:rsid w:val="00FA4D41"/>
    <w:rsid w:val="00FA4EE3"/>
    <w:rsid w:val="00FA4F23"/>
    <w:rsid w:val="00FA4FE5"/>
    <w:rsid w:val="00FA5012"/>
    <w:rsid w:val="00FA5054"/>
    <w:rsid w:val="00FA541F"/>
    <w:rsid w:val="00FA5E5D"/>
    <w:rsid w:val="00FA6119"/>
    <w:rsid w:val="00FA7107"/>
    <w:rsid w:val="00FA780F"/>
    <w:rsid w:val="00FA7995"/>
    <w:rsid w:val="00FA7E22"/>
    <w:rsid w:val="00FB00FD"/>
    <w:rsid w:val="00FB065F"/>
    <w:rsid w:val="00FB1021"/>
    <w:rsid w:val="00FB1052"/>
    <w:rsid w:val="00FB1085"/>
    <w:rsid w:val="00FB123F"/>
    <w:rsid w:val="00FB138F"/>
    <w:rsid w:val="00FB1581"/>
    <w:rsid w:val="00FB15CA"/>
    <w:rsid w:val="00FB1626"/>
    <w:rsid w:val="00FB1675"/>
    <w:rsid w:val="00FB186A"/>
    <w:rsid w:val="00FB1892"/>
    <w:rsid w:val="00FB1B79"/>
    <w:rsid w:val="00FB21FF"/>
    <w:rsid w:val="00FB230E"/>
    <w:rsid w:val="00FB26A0"/>
    <w:rsid w:val="00FB2AC3"/>
    <w:rsid w:val="00FB2E41"/>
    <w:rsid w:val="00FB2F47"/>
    <w:rsid w:val="00FB37AD"/>
    <w:rsid w:val="00FB3865"/>
    <w:rsid w:val="00FB3F02"/>
    <w:rsid w:val="00FB4441"/>
    <w:rsid w:val="00FB456B"/>
    <w:rsid w:val="00FB509E"/>
    <w:rsid w:val="00FB5757"/>
    <w:rsid w:val="00FB6542"/>
    <w:rsid w:val="00FB68B8"/>
    <w:rsid w:val="00FB6C4C"/>
    <w:rsid w:val="00FC0066"/>
    <w:rsid w:val="00FC0432"/>
    <w:rsid w:val="00FC0857"/>
    <w:rsid w:val="00FC0AEC"/>
    <w:rsid w:val="00FC0F7C"/>
    <w:rsid w:val="00FC101F"/>
    <w:rsid w:val="00FC21CE"/>
    <w:rsid w:val="00FC2432"/>
    <w:rsid w:val="00FC2877"/>
    <w:rsid w:val="00FC2EFF"/>
    <w:rsid w:val="00FC3276"/>
    <w:rsid w:val="00FC3500"/>
    <w:rsid w:val="00FC357B"/>
    <w:rsid w:val="00FC3AA2"/>
    <w:rsid w:val="00FC3F1B"/>
    <w:rsid w:val="00FC4256"/>
    <w:rsid w:val="00FC5277"/>
    <w:rsid w:val="00FC52E6"/>
    <w:rsid w:val="00FC5523"/>
    <w:rsid w:val="00FC59FC"/>
    <w:rsid w:val="00FC63FA"/>
    <w:rsid w:val="00FC6516"/>
    <w:rsid w:val="00FC657F"/>
    <w:rsid w:val="00FC6F1F"/>
    <w:rsid w:val="00FC6F71"/>
    <w:rsid w:val="00FC73EA"/>
    <w:rsid w:val="00FC7826"/>
    <w:rsid w:val="00FC7B76"/>
    <w:rsid w:val="00FC7BF9"/>
    <w:rsid w:val="00FC7C29"/>
    <w:rsid w:val="00FC7DF6"/>
    <w:rsid w:val="00FD0284"/>
    <w:rsid w:val="00FD033C"/>
    <w:rsid w:val="00FD095B"/>
    <w:rsid w:val="00FD0C45"/>
    <w:rsid w:val="00FD147A"/>
    <w:rsid w:val="00FD18C5"/>
    <w:rsid w:val="00FD1CA6"/>
    <w:rsid w:val="00FD1D8A"/>
    <w:rsid w:val="00FD1FCB"/>
    <w:rsid w:val="00FD20F1"/>
    <w:rsid w:val="00FD21EB"/>
    <w:rsid w:val="00FD283B"/>
    <w:rsid w:val="00FD2AAA"/>
    <w:rsid w:val="00FD3D17"/>
    <w:rsid w:val="00FD40CB"/>
    <w:rsid w:val="00FD43AA"/>
    <w:rsid w:val="00FD43F7"/>
    <w:rsid w:val="00FD4A1E"/>
    <w:rsid w:val="00FD59A7"/>
    <w:rsid w:val="00FD5B9B"/>
    <w:rsid w:val="00FD65C2"/>
    <w:rsid w:val="00FD71D8"/>
    <w:rsid w:val="00FD7A44"/>
    <w:rsid w:val="00FD7C28"/>
    <w:rsid w:val="00FE08B4"/>
    <w:rsid w:val="00FE0A35"/>
    <w:rsid w:val="00FE0D75"/>
    <w:rsid w:val="00FE12D7"/>
    <w:rsid w:val="00FE12DE"/>
    <w:rsid w:val="00FE1416"/>
    <w:rsid w:val="00FE1985"/>
    <w:rsid w:val="00FE1C90"/>
    <w:rsid w:val="00FE276A"/>
    <w:rsid w:val="00FE2806"/>
    <w:rsid w:val="00FE2E06"/>
    <w:rsid w:val="00FE2FB4"/>
    <w:rsid w:val="00FE361C"/>
    <w:rsid w:val="00FE3F4F"/>
    <w:rsid w:val="00FE421D"/>
    <w:rsid w:val="00FE49F2"/>
    <w:rsid w:val="00FE4E5B"/>
    <w:rsid w:val="00FE4E5C"/>
    <w:rsid w:val="00FE50B6"/>
    <w:rsid w:val="00FE52BB"/>
    <w:rsid w:val="00FE59BE"/>
    <w:rsid w:val="00FE5C6D"/>
    <w:rsid w:val="00FE5E88"/>
    <w:rsid w:val="00FE626F"/>
    <w:rsid w:val="00FE6330"/>
    <w:rsid w:val="00FE6A1E"/>
    <w:rsid w:val="00FE6AE4"/>
    <w:rsid w:val="00FE7068"/>
    <w:rsid w:val="00FE76AC"/>
    <w:rsid w:val="00FE7AF2"/>
    <w:rsid w:val="00FF0332"/>
    <w:rsid w:val="00FF043D"/>
    <w:rsid w:val="00FF0591"/>
    <w:rsid w:val="00FF06D0"/>
    <w:rsid w:val="00FF0FBC"/>
    <w:rsid w:val="00FF11D1"/>
    <w:rsid w:val="00FF1269"/>
    <w:rsid w:val="00FF169F"/>
    <w:rsid w:val="00FF1816"/>
    <w:rsid w:val="00FF1FD3"/>
    <w:rsid w:val="00FF2FD6"/>
    <w:rsid w:val="00FF3078"/>
    <w:rsid w:val="00FF30F2"/>
    <w:rsid w:val="00FF32B6"/>
    <w:rsid w:val="00FF3426"/>
    <w:rsid w:val="00FF3B63"/>
    <w:rsid w:val="00FF44C5"/>
    <w:rsid w:val="00FF4868"/>
    <w:rsid w:val="00FF48FA"/>
    <w:rsid w:val="00FF55D7"/>
    <w:rsid w:val="00FF5999"/>
    <w:rsid w:val="00FF5B09"/>
    <w:rsid w:val="00FF6231"/>
    <w:rsid w:val="00FF63F8"/>
    <w:rsid w:val="00FF6E75"/>
    <w:rsid w:val="00FF715C"/>
    <w:rsid w:val="00FF71B6"/>
    <w:rsid w:val="00FF7B80"/>
    <w:rsid w:val="00FF7BBE"/>
    <w:rsid w:val="00FF7C3F"/>
    <w:rsid w:val="00FF7E4D"/>
    <w:rsid w:val="00FF7EE2"/>
    <w:rsid w:val="01063495"/>
    <w:rsid w:val="014A0137"/>
    <w:rsid w:val="015FFAE8"/>
    <w:rsid w:val="016BC216"/>
    <w:rsid w:val="016D0B7D"/>
    <w:rsid w:val="01961B1C"/>
    <w:rsid w:val="01A67447"/>
    <w:rsid w:val="02023C39"/>
    <w:rsid w:val="021137D2"/>
    <w:rsid w:val="024665BD"/>
    <w:rsid w:val="0269945A"/>
    <w:rsid w:val="0280A055"/>
    <w:rsid w:val="02AB5027"/>
    <w:rsid w:val="02B48558"/>
    <w:rsid w:val="02C59830"/>
    <w:rsid w:val="02CA3D12"/>
    <w:rsid w:val="02FB4826"/>
    <w:rsid w:val="03025409"/>
    <w:rsid w:val="033AB53B"/>
    <w:rsid w:val="035BBE40"/>
    <w:rsid w:val="036807C4"/>
    <w:rsid w:val="038A0B42"/>
    <w:rsid w:val="03AADF2A"/>
    <w:rsid w:val="03D791DB"/>
    <w:rsid w:val="03E3B6FC"/>
    <w:rsid w:val="041028FD"/>
    <w:rsid w:val="0416F483"/>
    <w:rsid w:val="0433E458"/>
    <w:rsid w:val="0437E3BE"/>
    <w:rsid w:val="047AFFB6"/>
    <w:rsid w:val="04A2EC96"/>
    <w:rsid w:val="04F4F86A"/>
    <w:rsid w:val="0511A1C6"/>
    <w:rsid w:val="05142D9D"/>
    <w:rsid w:val="0520EE74"/>
    <w:rsid w:val="05645D67"/>
    <w:rsid w:val="058AA580"/>
    <w:rsid w:val="0590E3C0"/>
    <w:rsid w:val="059D0F15"/>
    <w:rsid w:val="05A5BCC6"/>
    <w:rsid w:val="05ED2DA6"/>
    <w:rsid w:val="0604C3CC"/>
    <w:rsid w:val="0616AD41"/>
    <w:rsid w:val="063089AE"/>
    <w:rsid w:val="063B28B0"/>
    <w:rsid w:val="06439E89"/>
    <w:rsid w:val="0647E419"/>
    <w:rsid w:val="065E43A6"/>
    <w:rsid w:val="066A3185"/>
    <w:rsid w:val="06C78ED9"/>
    <w:rsid w:val="06D51CC7"/>
    <w:rsid w:val="06D85F0E"/>
    <w:rsid w:val="06F3FB0A"/>
    <w:rsid w:val="070800DE"/>
    <w:rsid w:val="0723B935"/>
    <w:rsid w:val="07445F05"/>
    <w:rsid w:val="07555818"/>
    <w:rsid w:val="076540DD"/>
    <w:rsid w:val="0782B935"/>
    <w:rsid w:val="07958320"/>
    <w:rsid w:val="07F4108A"/>
    <w:rsid w:val="08277DA3"/>
    <w:rsid w:val="0845174D"/>
    <w:rsid w:val="084F51D2"/>
    <w:rsid w:val="086591DF"/>
    <w:rsid w:val="08863E6D"/>
    <w:rsid w:val="088DE0E0"/>
    <w:rsid w:val="089A414A"/>
    <w:rsid w:val="08A261E9"/>
    <w:rsid w:val="08A8800D"/>
    <w:rsid w:val="08D970B4"/>
    <w:rsid w:val="08EF19F7"/>
    <w:rsid w:val="08F9430C"/>
    <w:rsid w:val="091C7260"/>
    <w:rsid w:val="095F9E52"/>
    <w:rsid w:val="09705CF1"/>
    <w:rsid w:val="09A2586A"/>
    <w:rsid w:val="09BD36CF"/>
    <w:rsid w:val="09BE9680"/>
    <w:rsid w:val="09D55855"/>
    <w:rsid w:val="09E5BE2D"/>
    <w:rsid w:val="09FF7FE9"/>
    <w:rsid w:val="0A0816C2"/>
    <w:rsid w:val="0A29B2A4"/>
    <w:rsid w:val="0A4D12D6"/>
    <w:rsid w:val="0A66F563"/>
    <w:rsid w:val="0A7910F5"/>
    <w:rsid w:val="0A84A606"/>
    <w:rsid w:val="0A913115"/>
    <w:rsid w:val="0AFCD0DB"/>
    <w:rsid w:val="0B04D21E"/>
    <w:rsid w:val="0B18237D"/>
    <w:rsid w:val="0B312700"/>
    <w:rsid w:val="0B3270D1"/>
    <w:rsid w:val="0B388395"/>
    <w:rsid w:val="0B3E4CF7"/>
    <w:rsid w:val="0B49FCA0"/>
    <w:rsid w:val="0B5BBE9F"/>
    <w:rsid w:val="0B67ED17"/>
    <w:rsid w:val="0B74AAD5"/>
    <w:rsid w:val="0B76F02A"/>
    <w:rsid w:val="0B868D62"/>
    <w:rsid w:val="0B9B34E9"/>
    <w:rsid w:val="0BA6ED4F"/>
    <w:rsid w:val="0BBE65AC"/>
    <w:rsid w:val="0BCFB797"/>
    <w:rsid w:val="0BDC5A19"/>
    <w:rsid w:val="0BE6793C"/>
    <w:rsid w:val="0BF76048"/>
    <w:rsid w:val="0C30F7B1"/>
    <w:rsid w:val="0C36F691"/>
    <w:rsid w:val="0C45D249"/>
    <w:rsid w:val="0C5BC6E2"/>
    <w:rsid w:val="0C881CF5"/>
    <w:rsid w:val="0CA0BF83"/>
    <w:rsid w:val="0CA14BFC"/>
    <w:rsid w:val="0CA89D40"/>
    <w:rsid w:val="0CB3DB99"/>
    <w:rsid w:val="0CB9AC9D"/>
    <w:rsid w:val="0CCC42BE"/>
    <w:rsid w:val="0CE3B5E9"/>
    <w:rsid w:val="0CE55A0D"/>
    <w:rsid w:val="0D0B11D3"/>
    <w:rsid w:val="0D359088"/>
    <w:rsid w:val="0D3ED1D2"/>
    <w:rsid w:val="0D599DFC"/>
    <w:rsid w:val="0D628488"/>
    <w:rsid w:val="0D6AECE4"/>
    <w:rsid w:val="0D7BDB92"/>
    <w:rsid w:val="0D7D8070"/>
    <w:rsid w:val="0D8669FE"/>
    <w:rsid w:val="0DB3CFD3"/>
    <w:rsid w:val="0DB70240"/>
    <w:rsid w:val="0DC13B4D"/>
    <w:rsid w:val="0DD1DC19"/>
    <w:rsid w:val="0DFC2FA3"/>
    <w:rsid w:val="0E05D86D"/>
    <w:rsid w:val="0E2F9A2F"/>
    <w:rsid w:val="0E30942E"/>
    <w:rsid w:val="0E46940D"/>
    <w:rsid w:val="0E477B0D"/>
    <w:rsid w:val="0E7A8D91"/>
    <w:rsid w:val="0E822C0A"/>
    <w:rsid w:val="0EA47D73"/>
    <w:rsid w:val="0EAF1F4A"/>
    <w:rsid w:val="0EB1F7EA"/>
    <w:rsid w:val="0EBF50FF"/>
    <w:rsid w:val="0EE10679"/>
    <w:rsid w:val="0EFB24EA"/>
    <w:rsid w:val="0EFDA5B1"/>
    <w:rsid w:val="0F185B96"/>
    <w:rsid w:val="0F2680C2"/>
    <w:rsid w:val="0F39E0D2"/>
    <w:rsid w:val="0F5BD659"/>
    <w:rsid w:val="0F7E8FD1"/>
    <w:rsid w:val="0F987662"/>
    <w:rsid w:val="0FBCC453"/>
    <w:rsid w:val="0FCD2909"/>
    <w:rsid w:val="0FCF0CD8"/>
    <w:rsid w:val="0FDBD133"/>
    <w:rsid w:val="0FDDF2B5"/>
    <w:rsid w:val="0FE23042"/>
    <w:rsid w:val="0FE84425"/>
    <w:rsid w:val="101F5C58"/>
    <w:rsid w:val="10201752"/>
    <w:rsid w:val="102A2A84"/>
    <w:rsid w:val="1039770C"/>
    <w:rsid w:val="103F0CB8"/>
    <w:rsid w:val="1042289A"/>
    <w:rsid w:val="10497B00"/>
    <w:rsid w:val="107629D2"/>
    <w:rsid w:val="107AFB59"/>
    <w:rsid w:val="1080D08A"/>
    <w:rsid w:val="10A04C6A"/>
    <w:rsid w:val="10A0E6D8"/>
    <w:rsid w:val="10B4D78D"/>
    <w:rsid w:val="10BE13A7"/>
    <w:rsid w:val="10E60985"/>
    <w:rsid w:val="10F91D39"/>
    <w:rsid w:val="10FC7DCA"/>
    <w:rsid w:val="111029A8"/>
    <w:rsid w:val="11143E9F"/>
    <w:rsid w:val="112326CD"/>
    <w:rsid w:val="11295AF6"/>
    <w:rsid w:val="113D4236"/>
    <w:rsid w:val="1148AC15"/>
    <w:rsid w:val="1156BF7F"/>
    <w:rsid w:val="116E2697"/>
    <w:rsid w:val="11779914"/>
    <w:rsid w:val="117EEC2D"/>
    <w:rsid w:val="118CD435"/>
    <w:rsid w:val="119409B1"/>
    <w:rsid w:val="11A21E3D"/>
    <w:rsid w:val="11A66B72"/>
    <w:rsid w:val="11AF8BD1"/>
    <w:rsid w:val="11B6B1DA"/>
    <w:rsid w:val="11C163A4"/>
    <w:rsid w:val="11CC9952"/>
    <w:rsid w:val="11DA6FF6"/>
    <w:rsid w:val="11F7B36A"/>
    <w:rsid w:val="12031B55"/>
    <w:rsid w:val="121A49C4"/>
    <w:rsid w:val="124C362E"/>
    <w:rsid w:val="12671884"/>
    <w:rsid w:val="1269DEA4"/>
    <w:rsid w:val="126A9A18"/>
    <w:rsid w:val="12819F33"/>
    <w:rsid w:val="1292AA4C"/>
    <w:rsid w:val="12995E79"/>
    <w:rsid w:val="12B2ED2B"/>
    <w:rsid w:val="12BF42D6"/>
    <w:rsid w:val="12BFFBA2"/>
    <w:rsid w:val="12C9318C"/>
    <w:rsid w:val="12CC75EB"/>
    <w:rsid w:val="12E6AE84"/>
    <w:rsid w:val="12F9843E"/>
    <w:rsid w:val="13070ACD"/>
    <w:rsid w:val="131C9984"/>
    <w:rsid w:val="131DE873"/>
    <w:rsid w:val="132FB85A"/>
    <w:rsid w:val="1339F92E"/>
    <w:rsid w:val="134630CC"/>
    <w:rsid w:val="135EB80F"/>
    <w:rsid w:val="135EC91B"/>
    <w:rsid w:val="137CF332"/>
    <w:rsid w:val="139B3687"/>
    <w:rsid w:val="13A17209"/>
    <w:rsid w:val="13B0E8EC"/>
    <w:rsid w:val="13BA7E97"/>
    <w:rsid w:val="13C0F24F"/>
    <w:rsid w:val="13CB0096"/>
    <w:rsid w:val="13E45859"/>
    <w:rsid w:val="13F22876"/>
    <w:rsid w:val="13F232D0"/>
    <w:rsid w:val="13F247A6"/>
    <w:rsid w:val="13FF92AD"/>
    <w:rsid w:val="14102B6F"/>
    <w:rsid w:val="1432C280"/>
    <w:rsid w:val="14332D27"/>
    <w:rsid w:val="14342B58"/>
    <w:rsid w:val="14375F4D"/>
    <w:rsid w:val="1439B5DB"/>
    <w:rsid w:val="143B60A0"/>
    <w:rsid w:val="1452A585"/>
    <w:rsid w:val="1455B663"/>
    <w:rsid w:val="1457A9E6"/>
    <w:rsid w:val="145C42B9"/>
    <w:rsid w:val="1469B642"/>
    <w:rsid w:val="1473F485"/>
    <w:rsid w:val="14951F3D"/>
    <w:rsid w:val="149CFBCD"/>
    <w:rsid w:val="14A7EE58"/>
    <w:rsid w:val="14BFE0A3"/>
    <w:rsid w:val="14E20745"/>
    <w:rsid w:val="15096A5B"/>
    <w:rsid w:val="150C0F7E"/>
    <w:rsid w:val="1515DED6"/>
    <w:rsid w:val="151B7B5E"/>
    <w:rsid w:val="152C8AB0"/>
    <w:rsid w:val="15553693"/>
    <w:rsid w:val="155B4CCD"/>
    <w:rsid w:val="157772A6"/>
    <w:rsid w:val="158DBA1A"/>
    <w:rsid w:val="16251B4F"/>
    <w:rsid w:val="163419CC"/>
    <w:rsid w:val="16576271"/>
    <w:rsid w:val="1671AA7B"/>
    <w:rsid w:val="167FD05B"/>
    <w:rsid w:val="16A38440"/>
    <w:rsid w:val="16BB9B22"/>
    <w:rsid w:val="16BF83D0"/>
    <w:rsid w:val="16D90933"/>
    <w:rsid w:val="16DFF5E5"/>
    <w:rsid w:val="16EF45D9"/>
    <w:rsid w:val="16F0981A"/>
    <w:rsid w:val="170EBC29"/>
    <w:rsid w:val="1738D8EE"/>
    <w:rsid w:val="173999BC"/>
    <w:rsid w:val="17863D22"/>
    <w:rsid w:val="178C5B21"/>
    <w:rsid w:val="17A1D66D"/>
    <w:rsid w:val="17AF960D"/>
    <w:rsid w:val="17B27185"/>
    <w:rsid w:val="17BC00D7"/>
    <w:rsid w:val="17CCE72D"/>
    <w:rsid w:val="17D297D7"/>
    <w:rsid w:val="17DB3A0B"/>
    <w:rsid w:val="17FE4A02"/>
    <w:rsid w:val="181179A8"/>
    <w:rsid w:val="18147F62"/>
    <w:rsid w:val="18162668"/>
    <w:rsid w:val="18263E57"/>
    <w:rsid w:val="182D53CE"/>
    <w:rsid w:val="1849BCD8"/>
    <w:rsid w:val="1852F303"/>
    <w:rsid w:val="185E04F7"/>
    <w:rsid w:val="187A91D7"/>
    <w:rsid w:val="18854B41"/>
    <w:rsid w:val="1889A0FC"/>
    <w:rsid w:val="188D8B4B"/>
    <w:rsid w:val="18A07873"/>
    <w:rsid w:val="18B098E9"/>
    <w:rsid w:val="18D8D594"/>
    <w:rsid w:val="18F7FDBA"/>
    <w:rsid w:val="1937357E"/>
    <w:rsid w:val="198D1411"/>
    <w:rsid w:val="19DDE5F6"/>
    <w:rsid w:val="19E22A55"/>
    <w:rsid w:val="19ECC04D"/>
    <w:rsid w:val="1A141915"/>
    <w:rsid w:val="1A178E52"/>
    <w:rsid w:val="1A411477"/>
    <w:rsid w:val="1A49B386"/>
    <w:rsid w:val="1A623014"/>
    <w:rsid w:val="1A662544"/>
    <w:rsid w:val="1A6F3FE9"/>
    <w:rsid w:val="1A8985BD"/>
    <w:rsid w:val="1A8A9E33"/>
    <w:rsid w:val="1A8DFB7A"/>
    <w:rsid w:val="1A91923F"/>
    <w:rsid w:val="1AB02DBD"/>
    <w:rsid w:val="1B063116"/>
    <w:rsid w:val="1B1E1E0B"/>
    <w:rsid w:val="1B225DE6"/>
    <w:rsid w:val="1B336761"/>
    <w:rsid w:val="1B4CE47F"/>
    <w:rsid w:val="1B95C2DC"/>
    <w:rsid w:val="1BAFE0F0"/>
    <w:rsid w:val="1BC54FBD"/>
    <w:rsid w:val="1C1EA107"/>
    <w:rsid w:val="1C1F2BE8"/>
    <w:rsid w:val="1C4221E1"/>
    <w:rsid w:val="1C44741C"/>
    <w:rsid w:val="1C5D4EFB"/>
    <w:rsid w:val="1C6585E1"/>
    <w:rsid w:val="1C78FD83"/>
    <w:rsid w:val="1C80A644"/>
    <w:rsid w:val="1C9DEA39"/>
    <w:rsid w:val="1CA323A2"/>
    <w:rsid w:val="1CC81CC1"/>
    <w:rsid w:val="1CCCA920"/>
    <w:rsid w:val="1CCE9EC1"/>
    <w:rsid w:val="1CDC4409"/>
    <w:rsid w:val="1CEE9ABC"/>
    <w:rsid w:val="1CFF5A56"/>
    <w:rsid w:val="1D193ECC"/>
    <w:rsid w:val="1D1A281D"/>
    <w:rsid w:val="1D282BC0"/>
    <w:rsid w:val="1D44BCD1"/>
    <w:rsid w:val="1D615A7A"/>
    <w:rsid w:val="1D6D8C53"/>
    <w:rsid w:val="1D71B2CB"/>
    <w:rsid w:val="1D9EBB80"/>
    <w:rsid w:val="1DCA9EFD"/>
    <w:rsid w:val="1DD742A7"/>
    <w:rsid w:val="1DDED992"/>
    <w:rsid w:val="1DECD2C4"/>
    <w:rsid w:val="1E109E6E"/>
    <w:rsid w:val="1E10CC15"/>
    <w:rsid w:val="1E2A2FD7"/>
    <w:rsid w:val="1E36838D"/>
    <w:rsid w:val="1E4426C1"/>
    <w:rsid w:val="1E4A042C"/>
    <w:rsid w:val="1E52D90F"/>
    <w:rsid w:val="1E94616B"/>
    <w:rsid w:val="1E987E72"/>
    <w:rsid w:val="1EB0C6FC"/>
    <w:rsid w:val="1EB1E681"/>
    <w:rsid w:val="1EB58DBD"/>
    <w:rsid w:val="1EC1C549"/>
    <w:rsid w:val="1ED200DE"/>
    <w:rsid w:val="1ED2945B"/>
    <w:rsid w:val="1ED5AF89"/>
    <w:rsid w:val="1EF38FB0"/>
    <w:rsid w:val="1EFA518F"/>
    <w:rsid w:val="1F354A0D"/>
    <w:rsid w:val="1F42073C"/>
    <w:rsid w:val="1F5BCD88"/>
    <w:rsid w:val="1F73D10B"/>
    <w:rsid w:val="1F826630"/>
    <w:rsid w:val="1F888C51"/>
    <w:rsid w:val="1FAE4434"/>
    <w:rsid w:val="1FAF8A79"/>
    <w:rsid w:val="1FBD56B7"/>
    <w:rsid w:val="1FDCDD8E"/>
    <w:rsid w:val="2063C78D"/>
    <w:rsid w:val="2063D82F"/>
    <w:rsid w:val="207A30F1"/>
    <w:rsid w:val="20A81B87"/>
    <w:rsid w:val="20B573CE"/>
    <w:rsid w:val="20B75CAB"/>
    <w:rsid w:val="20DD053F"/>
    <w:rsid w:val="20DDBB84"/>
    <w:rsid w:val="20DFD650"/>
    <w:rsid w:val="20F01B10"/>
    <w:rsid w:val="2100696B"/>
    <w:rsid w:val="2102C082"/>
    <w:rsid w:val="211A7CB1"/>
    <w:rsid w:val="212EE5DB"/>
    <w:rsid w:val="21330188"/>
    <w:rsid w:val="2152FA9D"/>
    <w:rsid w:val="2160C72A"/>
    <w:rsid w:val="2162BA36"/>
    <w:rsid w:val="2163FC5F"/>
    <w:rsid w:val="217875D4"/>
    <w:rsid w:val="217D5CCF"/>
    <w:rsid w:val="219E4FFA"/>
    <w:rsid w:val="21A05B2F"/>
    <w:rsid w:val="21AA7E4A"/>
    <w:rsid w:val="21D62DD5"/>
    <w:rsid w:val="21D757A5"/>
    <w:rsid w:val="21F46396"/>
    <w:rsid w:val="21F5E375"/>
    <w:rsid w:val="221B018B"/>
    <w:rsid w:val="221F3768"/>
    <w:rsid w:val="2238A5A3"/>
    <w:rsid w:val="223E3300"/>
    <w:rsid w:val="2240FB87"/>
    <w:rsid w:val="2240FD66"/>
    <w:rsid w:val="2279DBA6"/>
    <w:rsid w:val="228724D3"/>
    <w:rsid w:val="228CCF72"/>
    <w:rsid w:val="2291AC2B"/>
    <w:rsid w:val="22A21EDF"/>
    <w:rsid w:val="22A5F124"/>
    <w:rsid w:val="22A88D86"/>
    <w:rsid w:val="22B78FAC"/>
    <w:rsid w:val="22EA4EA8"/>
    <w:rsid w:val="22EE78FA"/>
    <w:rsid w:val="22F05966"/>
    <w:rsid w:val="22F45020"/>
    <w:rsid w:val="2321FB44"/>
    <w:rsid w:val="232890FB"/>
    <w:rsid w:val="232F8FB6"/>
    <w:rsid w:val="233A014D"/>
    <w:rsid w:val="23588D1C"/>
    <w:rsid w:val="2359A2CF"/>
    <w:rsid w:val="235DC459"/>
    <w:rsid w:val="2393767B"/>
    <w:rsid w:val="23A62E00"/>
    <w:rsid w:val="23C26087"/>
    <w:rsid w:val="23D5A659"/>
    <w:rsid w:val="23DC55CC"/>
    <w:rsid w:val="23DC664D"/>
    <w:rsid w:val="23E9B730"/>
    <w:rsid w:val="23F3CCCE"/>
    <w:rsid w:val="23F641AC"/>
    <w:rsid w:val="2402F396"/>
    <w:rsid w:val="240887FF"/>
    <w:rsid w:val="241E1C30"/>
    <w:rsid w:val="242C26D7"/>
    <w:rsid w:val="242F9A0B"/>
    <w:rsid w:val="243947E0"/>
    <w:rsid w:val="243C68B4"/>
    <w:rsid w:val="24426A40"/>
    <w:rsid w:val="2448C7A0"/>
    <w:rsid w:val="2456E2E5"/>
    <w:rsid w:val="246ADFDD"/>
    <w:rsid w:val="247DD4FB"/>
    <w:rsid w:val="24A96D8E"/>
    <w:rsid w:val="24BEA867"/>
    <w:rsid w:val="24C12A8D"/>
    <w:rsid w:val="24C18AD5"/>
    <w:rsid w:val="24E1ADB5"/>
    <w:rsid w:val="253B585F"/>
    <w:rsid w:val="25591E91"/>
    <w:rsid w:val="25615677"/>
    <w:rsid w:val="258149BF"/>
    <w:rsid w:val="2582F51F"/>
    <w:rsid w:val="258F6F4E"/>
    <w:rsid w:val="25D645A7"/>
    <w:rsid w:val="25DF7B62"/>
    <w:rsid w:val="25E38407"/>
    <w:rsid w:val="25F2BEBD"/>
    <w:rsid w:val="25F3D4F5"/>
    <w:rsid w:val="2617BF78"/>
    <w:rsid w:val="264B12E3"/>
    <w:rsid w:val="266A658B"/>
    <w:rsid w:val="266C2F89"/>
    <w:rsid w:val="26740D28"/>
    <w:rsid w:val="26B502BA"/>
    <w:rsid w:val="26E96EDB"/>
    <w:rsid w:val="270262B1"/>
    <w:rsid w:val="27161675"/>
    <w:rsid w:val="27267D6E"/>
    <w:rsid w:val="27410F89"/>
    <w:rsid w:val="2745BB76"/>
    <w:rsid w:val="274CC0AC"/>
    <w:rsid w:val="27699B70"/>
    <w:rsid w:val="276B9DC1"/>
    <w:rsid w:val="277FAE8F"/>
    <w:rsid w:val="2798CC7C"/>
    <w:rsid w:val="27A9301A"/>
    <w:rsid w:val="27D8B1A8"/>
    <w:rsid w:val="27DAF3A5"/>
    <w:rsid w:val="27E053D9"/>
    <w:rsid w:val="2801E934"/>
    <w:rsid w:val="28085A28"/>
    <w:rsid w:val="28141185"/>
    <w:rsid w:val="2816F325"/>
    <w:rsid w:val="282C36CD"/>
    <w:rsid w:val="285ADA3F"/>
    <w:rsid w:val="287F6E82"/>
    <w:rsid w:val="28C81819"/>
    <w:rsid w:val="28E2DCA7"/>
    <w:rsid w:val="28E69267"/>
    <w:rsid w:val="28EAD1A7"/>
    <w:rsid w:val="290EBBB0"/>
    <w:rsid w:val="2921C2B6"/>
    <w:rsid w:val="2929D5F9"/>
    <w:rsid w:val="2938E89D"/>
    <w:rsid w:val="29391FCD"/>
    <w:rsid w:val="295A9024"/>
    <w:rsid w:val="2979B22C"/>
    <w:rsid w:val="29A1F57E"/>
    <w:rsid w:val="29BD983B"/>
    <w:rsid w:val="29EA7414"/>
    <w:rsid w:val="29F4199B"/>
    <w:rsid w:val="29F8846B"/>
    <w:rsid w:val="2A080745"/>
    <w:rsid w:val="2A272624"/>
    <w:rsid w:val="2A2D144A"/>
    <w:rsid w:val="2A3D2A4F"/>
    <w:rsid w:val="2A5FF6A5"/>
    <w:rsid w:val="2A754F10"/>
    <w:rsid w:val="2A8A7029"/>
    <w:rsid w:val="2AA43DBD"/>
    <w:rsid w:val="2AABD177"/>
    <w:rsid w:val="2AD6A030"/>
    <w:rsid w:val="2AD950E5"/>
    <w:rsid w:val="2ADBB719"/>
    <w:rsid w:val="2AF72D1E"/>
    <w:rsid w:val="2AF91F5E"/>
    <w:rsid w:val="2B010503"/>
    <w:rsid w:val="2B079531"/>
    <w:rsid w:val="2B22940D"/>
    <w:rsid w:val="2B379A1A"/>
    <w:rsid w:val="2B4A42A6"/>
    <w:rsid w:val="2B52232A"/>
    <w:rsid w:val="2B72C2F6"/>
    <w:rsid w:val="2B9FB0AD"/>
    <w:rsid w:val="2BC21D97"/>
    <w:rsid w:val="2BDA1784"/>
    <w:rsid w:val="2BDB924B"/>
    <w:rsid w:val="2C22CD9C"/>
    <w:rsid w:val="2C3DA38D"/>
    <w:rsid w:val="2C3F9ED6"/>
    <w:rsid w:val="2C5D15BE"/>
    <w:rsid w:val="2C61CBD6"/>
    <w:rsid w:val="2C73F38A"/>
    <w:rsid w:val="2C8C3101"/>
    <w:rsid w:val="2C9416AF"/>
    <w:rsid w:val="2C98A3CE"/>
    <w:rsid w:val="2C9908EF"/>
    <w:rsid w:val="2CB307BF"/>
    <w:rsid w:val="2CC1C22B"/>
    <w:rsid w:val="2CD44DF2"/>
    <w:rsid w:val="2CF07AD4"/>
    <w:rsid w:val="2CF1BFB6"/>
    <w:rsid w:val="2CFB14D5"/>
    <w:rsid w:val="2CFDC25B"/>
    <w:rsid w:val="2D096B89"/>
    <w:rsid w:val="2D0A56D2"/>
    <w:rsid w:val="2D0D25A1"/>
    <w:rsid w:val="2D0F6E86"/>
    <w:rsid w:val="2D1699D9"/>
    <w:rsid w:val="2D206959"/>
    <w:rsid w:val="2D229F2F"/>
    <w:rsid w:val="2D4A6425"/>
    <w:rsid w:val="2D7B27B9"/>
    <w:rsid w:val="2D7C5F53"/>
    <w:rsid w:val="2DA578E2"/>
    <w:rsid w:val="2DC6992D"/>
    <w:rsid w:val="2DD252D8"/>
    <w:rsid w:val="2DE35FF8"/>
    <w:rsid w:val="2DE60101"/>
    <w:rsid w:val="2E1D9E83"/>
    <w:rsid w:val="2E305506"/>
    <w:rsid w:val="2E3F21BC"/>
    <w:rsid w:val="2E48EEE5"/>
    <w:rsid w:val="2E6B91FF"/>
    <w:rsid w:val="2E6C4E50"/>
    <w:rsid w:val="2E73C11C"/>
    <w:rsid w:val="2E83DE2A"/>
    <w:rsid w:val="2E86F976"/>
    <w:rsid w:val="2E9ABB11"/>
    <w:rsid w:val="2EB06F0C"/>
    <w:rsid w:val="2EC364B6"/>
    <w:rsid w:val="2EC77737"/>
    <w:rsid w:val="2EF7C801"/>
    <w:rsid w:val="2F058FED"/>
    <w:rsid w:val="2F23867F"/>
    <w:rsid w:val="2F5CC1CD"/>
    <w:rsid w:val="2F5DDBCD"/>
    <w:rsid w:val="2F6545EA"/>
    <w:rsid w:val="2F874524"/>
    <w:rsid w:val="2F88E8B4"/>
    <w:rsid w:val="2F960E67"/>
    <w:rsid w:val="2FA1EDA0"/>
    <w:rsid w:val="2FB294BA"/>
    <w:rsid w:val="3001CBB7"/>
    <w:rsid w:val="30120369"/>
    <w:rsid w:val="301A21B0"/>
    <w:rsid w:val="302910D4"/>
    <w:rsid w:val="3045B732"/>
    <w:rsid w:val="30525494"/>
    <w:rsid w:val="3066BBE9"/>
    <w:rsid w:val="308D9630"/>
    <w:rsid w:val="30954974"/>
    <w:rsid w:val="30AE8BF2"/>
    <w:rsid w:val="30BE3ADD"/>
    <w:rsid w:val="30D7411D"/>
    <w:rsid w:val="30D7498E"/>
    <w:rsid w:val="30DDF977"/>
    <w:rsid w:val="30E0E80E"/>
    <w:rsid w:val="30EBFEF9"/>
    <w:rsid w:val="30ECC8D0"/>
    <w:rsid w:val="311F6360"/>
    <w:rsid w:val="311FEE1D"/>
    <w:rsid w:val="314B70D9"/>
    <w:rsid w:val="3193951C"/>
    <w:rsid w:val="319AC8F5"/>
    <w:rsid w:val="31BA1BA6"/>
    <w:rsid w:val="31D41471"/>
    <w:rsid w:val="31E26104"/>
    <w:rsid w:val="31E4E2FC"/>
    <w:rsid w:val="31EA5262"/>
    <w:rsid w:val="3220334A"/>
    <w:rsid w:val="32237CB7"/>
    <w:rsid w:val="322D49A6"/>
    <w:rsid w:val="32328B03"/>
    <w:rsid w:val="324BA840"/>
    <w:rsid w:val="32741EAC"/>
    <w:rsid w:val="329196FB"/>
    <w:rsid w:val="329F8B00"/>
    <w:rsid w:val="32A1C035"/>
    <w:rsid w:val="32A29D0B"/>
    <w:rsid w:val="32BA9B86"/>
    <w:rsid w:val="32BE3E4C"/>
    <w:rsid w:val="32D28E70"/>
    <w:rsid w:val="3320EC40"/>
    <w:rsid w:val="332AC108"/>
    <w:rsid w:val="3340D33D"/>
    <w:rsid w:val="3356C2BA"/>
    <w:rsid w:val="335AB791"/>
    <w:rsid w:val="3369A062"/>
    <w:rsid w:val="3388F0AE"/>
    <w:rsid w:val="33A49398"/>
    <w:rsid w:val="33BFDAB2"/>
    <w:rsid w:val="33CD804E"/>
    <w:rsid w:val="33CE9E06"/>
    <w:rsid w:val="33D6A804"/>
    <w:rsid w:val="33E2D4E0"/>
    <w:rsid w:val="33E4E3FD"/>
    <w:rsid w:val="33FC513B"/>
    <w:rsid w:val="3401E1A6"/>
    <w:rsid w:val="342E3CFB"/>
    <w:rsid w:val="34312796"/>
    <w:rsid w:val="347F27D9"/>
    <w:rsid w:val="3482B2CF"/>
    <w:rsid w:val="34892EA6"/>
    <w:rsid w:val="349BE662"/>
    <w:rsid w:val="34E57A18"/>
    <w:rsid w:val="34EAC368"/>
    <w:rsid w:val="34EDFDA0"/>
    <w:rsid w:val="34F07DE1"/>
    <w:rsid w:val="3519678B"/>
    <w:rsid w:val="3526908C"/>
    <w:rsid w:val="353429E0"/>
    <w:rsid w:val="35383552"/>
    <w:rsid w:val="3540D970"/>
    <w:rsid w:val="3548EE72"/>
    <w:rsid w:val="35583C72"/>
    <w:rsid w:val="3565AC4D"/>
    <w:rsid w:val="3589841E"/>
    <w:rsid w:val="358DDD68"/>
    <w:rsid w:val="359ECEE8"/>
    <w:rsid w:val="35C224A5"/>
    <w:rsid w:val="35D46FF3"/>
    <w:rsid w:val="35E1911D"/>
    <w:rsid w:val="3604A709"/>
    <w:rsid w:val="3619DF43"/>
    <w:rsid w:val="362049AC"/>
    <w:rsid w:val="3656FF48"/>
    <w:rsid w:val="36591BB5"/>
    <w:rsid w:val="368A57D1"/>
    <w:rsid w:val="36A4C4A6"/>
    <w:rsid w:val="36A68F35"/>
    <w:rsid w:val="36AA3D09"/>
    <w:rsid w:val="36B2AADE"/>
    <w:rsid w:val="36BF522D"/>
    <w:rsid w:val="36CB8AE0"/>
    <w:rsid w:val="36DE734B"/>
    <w:rsid w:val="36F0547E"/>
    <w:rsid w:val="3717E788"/>
    <w:rsid w:val="37235B2A"/>
    <w:rsid w:val="374E4827"/>
    <w:rsid w:val="374EC7CB"/>
    <w:rsid w:val="37597AFA"/>
    <w:rsid w:val="376289A0"/>
    <w:rsid w:val="37629D6A"/>
    <w:rsid w:val="378119EB"/>
    <w:rsid w:val="37B1B160"/>
    <w:rsid w:val="37BEE54E"/>
    <w:rsid w:val="37C3BF69"/>
    <w:rsid w:val="38060B3D"/>
    <w:rsid w:val="3828886C"/>
    <w:rsid w:val="382DB8BB"/>
    <w:rsid w:val="3840007B"/>
    <w:rsid w:val="38406C46"/>
    <w:rsid w:val="3841BE1C"/>
    <w:rsid w:val="38720177"/>
    <w:rsid w:val="3873A352"/>
    <w:rsid w:val="388912AC"/>
    <w:rsid w:val="388D3CA6"/>
    <w:rsid w:val="38B49D0C"/>
    <w:rsid w:val="38B7271E"/>
    <w:rsid w:val="38CBD933"/>
    <w:rsid w:val="38D206B0"/>
    <w:rsid w:val="38E57A42"/>
    <w:rsid w:val="390A7ADA"/>
    <w:rsid w:val="3939EFE7"/>
    <w:rsid w:val="393FD353"/>
    <w:rsid w:val="39523245"/>
    <w:rsid w:val="3957D287"/>
    <w:rsid w:val="395D95D4"/>
    <w:rsid w:val="3967D876"/>
    <w:rsid w:val="39780559"/>
    <w:rsid w:val="398A46C8"/>
    <w:rsid w:val="398D5975"/>
    <w:rsid w:val="39A3F53B"/>
    <w:rsid w:val="39A443BC"/>
    <w:rsid w:val="39C3CFC6"/>
    <w:rsid w:val="39CA90CE"/>
    <w:rsid w:val="39E3DA85"/>
    <w:rsid w:val="39E6589D"/>
    <w:rsid w:val="3A1A8DEE"/>
    <w:rsid w:val="3A26705D"/>
    <w:rsid w:val="3A32E2B8"/>
    <w:rsid w:val="3A3D790E"/>
    <w:rsid w:val="3A4D3AA1"/>
    <w:rsid w:val="3A6290EB"/>
    <w:rsid w:val="3A8D2A84"/>
    <w:rsid w:val="3AB5DC1B"/>
    <w:rsid w:val="3AB9D1EA"/>
    <w:rsid w:val="3ABF3CB4"/>
    <w:rsid w:val="3ABF7E56"/>
    <w:rsid w:val="3AC188BF"/>
    <w:rsid w:val="3AD8415F"/>
    <w:rsid w:val="3AE0A260"/>
    <w:rsid w:val="3AF00038"/>
    <w:rsid w:val="3B0AB1E2"/>
    <w:rsid w:val="3B0B86DF"/>
    <w:rsid w:val="3B113724"/>
    <w:rsid w:val="3B143AF8"/>
    <w:rsid w:val="3B218980"/>
    <w:rsid w:val="3B5EA7E6"/>
    <w:rsid w:val="3B6BE6D9"/>
    <w:rsid w:val="3B73409B"/>
    <w:rsid w:val="3B79F813"/>
    <w:rsid w:val="3B7CEDB2"/>
    <w:rsid w:val="3B8ACDFB"/>
    <w:rsid w:val="3B9F1FA8"/>
    <w:rsid w:val="3BC2E52A"/>
    <w:rsid w:val="3BCC56DB"/>
    <w:rsid w:val="3BD2FE32"/>
    <w:rsid w:val="3BD68E41"/>
    <w:rsid w:val="3BEC86FF"/>
    <w:rsid w:val="3C006B60"/>
    <w:rsid w:val="3C0A4245"/>
    <w:rsid w:val="3C2F4F17"/>
    <w:rsid w:val="3C430D98"/>
    <w:rsid w:val="3C50C143"/>
    <w:rsid w:val="3C67FE97"/>
    <w:rsid w:val="3C6878EC"/>
    <w:rsid w:val="3C7D4DE4"/>
    <w:rsid w:val="3C7E6CEF"/>
    <w:rsid w:val="3CA098C9"/>
    <w:rsid w:val="3CA59B4C"/>
    <w:rsid w:val="3CAF627E"/>
    <w:rsid w:val="3CC741BA"/>
    <w:rsid w:val="3CDBFECA"/>
    <w:rsid w:val="3CE87D38"/>
    <w:rsid w:val="3CF5D57A"/>
    <w:rsid w:val="3D0B87E4"/>
    <w:rsid w:val="3D1F9CF4"/>
    <w:rsid w:val="3D2C35AC"/>
    <w:rsid w:val="3D336D38"/>
    <w:rsid w:val="3D7A595F"/>
    <w:rsid w:val="3D7BB3AC"/>
    <w:rsid w:val="3D841D88"/>
    <w:rsid w:val="3D9255A7"/>
    <w:rsid w:val="3D9411EB"/>
    <w:rsid w:val="3DAB450E"/>
    <w:rsid w:val="3DAEC635"/>
    <w:rsid w:val="3DC785F6"/>
    <w:rsid w:val="3DD7D4DF"/>
    <w:rsid w:val="3DE9EA19"/>
    <w:rsid w:val="3DEA9C1B"/>
    <w:rsid w:val="3E11EDC8"/>
    <w:rsid w:val="3E29BEB5"/>
    <w:rsid w:val="3E38BCE0"/>
    <w:rsid w:val="3E461EC5"/>
    <w:rsid w:val="3E7DFDDA"/>
    <w:rsid w:val="3E8ACC67"/>
    <w:rsid w:val="3E8D79D7"/>
    <w:rsid w:val="3E8F07D9"/>
    <w:rsid w:val="3EB8264B"/>
    <w:rsid w:val="3EBF27DF"/>
    <w:rsid w:val="3EC8CB87"/>
    <w:rsid w:val="3EF25CCD"/>
    <w:rsid w:val="3EF34398"/>
    <w:rsid w:val="3F02139B"/>
    <w:rsid w:val="3F266562"/>
    <w:rsid w:val="3F279258"/>
    <w:rsid w:val="3F593E95"/>
    <w:rsid w:val="3F6F6687"/>
    <w:rsid w:val="3FA49518"/>
    <w:rsid w:val="3FA633BB"/>
    <w:rsid w:val="3FAF4F93"/>
    <w:rsid w:val="3FBEC7BE"/>
    <w:rsid w:val="3FBEFC40"/>
    <w:rsid w:val="3FCEB367"/>
    <w:rsid w:val="3FD3B75F"/>
    <w:rsid w:val="3FD6B9D2"/>
    <w:rsid w:val="3FF5FCEA"/>
    <w:rsid w:val="3FFE146A"/>
    <w:rsid w:val="4004A216"/>
    <w:rsid w:val="402AFB35"/>
    <w:rsid w:val="4046304E"/>
    <w:rsid w:val="407B3FB8"/>
    <w:rsid w:val="407F4515"/>
    <w:rsid w:val="408D2DCC"/>
    <w:rsid w:val="4092BB7B"/>
    <w:rsid w:val="409C6477"/>
    <w:rsid w:val="40A55F2F"/>
    <w:rsid w:val="40FEE055"/>
    <w:rsid w:val="4109053B"/>
    <w:rsid w:val="410CF7C7"/>
    <w:rsid w:val="41217FE7"/>
    <w:rsid w:val="41256F8D"/>
    <w:rsid w:val="41289645"/>
    <w:rsid w:val="412EFD81"/>
    <w:rsid w:val="41380089"/>
    <w:rsid w:val="41558940"/>
    <w:rsid w:val="415CA59D"/>
    <w:rsid w:val="4175D915"/>
    <w:rsid w:val="41884C29"/>
    <w:rsid w:val="41BEA7EF"/>
    <w:rsid w:val="41CBA449"/>
    <w:rsid w:val="41CCB2F3"/>
    <w:rsid w:val="41DC758A"/>
    <w:rsid w:val="42079590"/>
    <w:rsid w:val="4227469B"/>
    <w:rsid w:val="42314992"/>
    <w:rsid w:val="4259DCED"/>
    <w:rsid w:val="426197EF"/>
    <w:rsid w:val="42665F04"/>
    <w:rsid w:val="4292830A"/>
    <w:rsid w:val="4292AAA4"/>
    <w:rsid w:val="42948B11"/>
    <w:rsid w:val="42CD4A15"/>
    <w:rsid w:val="42DCDBF8"/>
    <w:rsid w:val="4306275F"/>
    <w:rsid w:val="43258AB4"/>
    <w:rsid w:val="432744A0"/>
    <w:rsid w:val="433131FD"/>
    <w:rsid w:val="43447662"/>
    <w:rsid w:val="434B7735"/>
    <w:rsid w:val="434EDCAF"/>
    <w:rsid w:val="43519BD3"/>
    <w:rsid w:val="435D1A6F"/>
    <w:rsid w:val="435F1BF5"/>
    <w:rsid w:val="436AAFEC"/>
    <w:rsid w:val="43717FCA"/>
    <w:rsid w:val="43A7F12C"/>
    <w:rsid w:val="43D199F3"/>
    <w:rsid w:val="43DD72AB"/>
    <w:rsid w:val="43F064F7"/>
    <w:rsid w:val="43FCD4AC"/>
    <w:rsid w:val="44025D66"/>
    <w:rsid w:val="441B781F"/>
    <w:rsid w:val="4446BCA4"/>
    <w:rsid w:val="44644FB9"/>
    <w:rsid w:val="44675CE6"/>
    <w:rsid w:val="446A5F4E"/>
    <w:rsid w:val="44746898"/>
    <w:rsid w:val="449685D9"/>
    <w:rsid w:val="4497D07B"/>
    <w:rsid w:val="4498EC09"/>
    <w:rsid w:val="449E5DFA"/>
    <w:rsid w:val="44A96A95"/>
    <w:rsid w:val="44DF78EE"/>
    <w:rsid w:val="44E14C50"/>
    <w:rsid w:val="44E6486E"/>
    <w:rsid w:val="44FEF002"/>
    <w:rsid w:val="45217B7B"/>
    <w:rsid w:val="4545CAC0"/>
    <w:rsid w:val="454FF8A1"/>
    <w:rsid w:val="45713561"/>
    <w:rsid w:val="4586B28E"/>
    <w:rsid w:val="459F8B9B"/>
    <w:rsid w:val="459FA492"/>
    <w:rsid w:val="45D807B6"/>
    <w:rsid w:val="45E5B814"/>
    <w:rsid w:val="45F8E942"/>
    <w:rsid w:val="46005BB6"/>
    <w:rsid w:val="460C401A"/>
    <w:rsid w:val="461A0103"/>
    <w:rsid w:val="4634E873"/>
    <w:rsid w:val="4637C9DF"/>
    <w:rsid w:val="464A8EB2"/>
    <w:rsid w:val="46526DE5"/>
    <w:rsid w:val="46770FEC"/>
    <w:rsid w:val="4682DA37"/>
    <w:rsid w:val="468EDA93"/>
    <w:rsid w:val="4692AC84"/>
    <w:rsid w:val="46DA3BFD"/>
    <w:rsid w:val="46F245A0"/>
    <w:rsid w:val="46F6E3AA"/>
    <w:rsid w:val="4712B1F9"/>
    <w:rsid w:val="473B7414"/>
    <w:rsid w:val="4752B164"/>
    <w:rsid w:val="475B4D84"/>
    <w:rsid w:val="47617C9B"/>
    <w:rsid w:val="4776F08E"/>
    <w:rsid w:val="4784F0D0"/>
    <w:rsid w:val="479D2BC5"/>
    <w:rsid w:val="47A36CCC"/>
    <w:rsid w:val="47D2ED8A"/>
    <w:rsid w:val="4809E33F"/>
    <w:rsid w:val="480E0C55"/>
    <w:rsid w:val="4825E473"/>
    <w:rsid w:val="48308963"/>
    <w:rsid w:val="4831C7E6"/>
    <w:rsid w:val="48451B17"/>
    <w:rsid w:val="48516F7D"/>
    <w:rsid w:val="487A6DCE"/>
    <w:rsid w:val="487C95DD"/>
    <w:rsid w:val="489BBCFD"/>
    <w:rsid w:val="48BD34FB"/>
    <w:rsid w:val="48DC261B"/>
    <w:rsid w:val="490665E8"/>
    <w:rsid w:val="490B107E"/>
    <w:rsid w:val="490EBFEE"/>
    <w:rsid w:val="4916F234"/>
    <w:rsid w:val="4957490C"/>
    <w:rsid w:val="4958BC43"/>
    <w:rsid w:val="4987BE24"/>
    <w:rsid w:val="49D01828"/>
    <w:rsid w:val="49D2E4E6"/>
    <w:rsid w:val="49FB8BB4"/>
    <w:rsid w:val="4A040B96"/>
    <w:rsid w:val="4A04576C"/>
    <w:rsid w:val="4A10A830"/>
    <w:rsid w:val="4A119636"/>
    <w:rsid w:val="4A190EB3"/>
    <w:rsid w:val="4A19B4B0"/>
    <w:rsid w:val="4A3477CB"/>
    <w:rsid w:val="4A531DD1"/>
    <w:rsid w:val="4A5FF03E"/>
    <w:rsid w:val="4A748AAB"/>
    <w:rsid w:val="4AC54CBC"/>
    <w:rsid w:val="4AFA6BD9"/>
    <w:rsid w:val="4AFB4DFA"/>
    <w:rsid w:val="4B08487E"/>
    <w:rsid w:val="4B279EDB"/>
    <w:rsid w:val="4B36943B"/>
    <w:rsid w:val="4B3EED28"/>
    <w:rsid w:val="4B432E79"/>
    <w:rsid w:val="4B69F178"/>
    <w:rsid w:val="4B848370"/>
    <w:rsid w:val="4B910E06"/>
    <w:rsid w:val="4B932532"/>
    <w:rsid w:val="4B9D6954"/>
    <w:rsid w:val="4BBA8C0E"/>
    <w:rsid w:val="4BD23140"/>
    <w:rsid w:val="4BE0818F"/>
    <w:rsid w:val="4BE11B36"/>
    <w:rsid w:val="4C071984"/>
    <w:rsid w:val="4C1FDD0A"/>
    <w:rsid w:val="4C45F057"/>
    <w:rsid w:val="4C65255D"/>
    <w:rsid w:val="4C884E0D"/>
    <w:rsid w:val="4CA1DF06"/>
    <w:rsid w:val="4CDAAF50"/>
    <w:rsid w:val="4CF24308"/>
    <w:rsid w:val="4CF56410"/>
    <w:rsid w:val="4CF88B7C"/>
    <w:rsid w:val="4D0A64B5"/>
    <w:rsid w:val="4D0F94D8"/>
    <w:rsid w:val="4D12577E"/>
    <w:rsid w:val="4D2DE042"/>
    <w:rsid w:val="4D4FCA8B"/>
    <w:rsid w:val="4D5BB62C"/>
    <w:rsid w:val="4D7F5F3D"/>
    <w:rsid w:val="4D893F3D"/>
    <w:rsid w:val="4D8B3585"/>
    <w:rsid w:val="4D8E04E2"/>
    <w:rsid w:val="4D922FE0"/>
    <w:rsid w:val="4D92DF51"/>
    <w:rsid w:val="4D93BA55"/>
    <w:rsid w:val="4DB4AA21"/>
    <w:rsid w:val="4DB9F9F2"/>
    <w:rsid w:val="4DED9939"/>
    <w:rsid w:val="4DF280A2"/>
    <w:rsid w:val="4E07A69F"/>
    <w:rsid w:val="4E1080A3"/>
    <w:rsid w:val="4E14B185"/>
    <w:rsid w:val="4E37C73D"/>
    <w:rsid w:val="4E44F7D1"/>
    <w:rsid w:val="4E51C302"/>
    <w:rsid w:val="4E7DE6E9"/>
    <w:rsid w:val="4E82580B"/>
    <w:rsid w:val="4EBDC5F6"/>
    <w:rsid w:val="4EDD4FDE"/>
    <w:rsid w:val="4F1DE6CB"/>
    <w:rsid w:val="4F228E7F"/>
    <w:rsid w:val="4F3EDFDF"/>
    <w:rsid w:val="4F40FFB9"/>
    <w:rsid w:val="4F4AAB98"/>
    <w:rsid w:val="4F4F2AB9"/>
    <w:rsid w:val="4F5D84D4"/>
    <w:rsid w:val="4F6086C0"/>
    <w:rsid w:val="4F7AAF50"/>
    <w:rsid w:val="4FC510C5"/>
    <w:rsid w:val="4FECDDA9"/>
    <w:rsid w:val="4FED11FA"/>
    <w:rsid w:val="5001A922"/>
    <w:rsid w:val="5008AA80"/>
    <w:rsid w:val="50249CE7"/>
    <w:rsid w:val="5029C0F9"/>
    <w:rsid w:val="502F5F5C"/>
    <w:rsid w:val="5033C36E"/>
    <w:rsid w:val="504E1D17"/>
    <w:rsid w:val="50650B46"/>
    <w:rsid w:val="5065D3F7"/>
    <w:rsid w:val="50678064"/>
    <w:rsid w:val="5074FED8"/>
    <w:rsid w:val="507D99D8"/>
    <w:rsid w:val="50870953"/>
    <w:rsid w:val="5088E573"/>
    <w:rsid w:val="508FE985"/>
    <w:rsid w:val="50C3F884"/>
    <w:rsid w:val="50C7C69E"/>
    <w:rsid w:val="50F97C70"/>
    <w:rsid w:val="5109E715"/>
    <w:rsid w:val="515540D6"/>
    <w:rsid w:val="518C91AE"/>
    <w:rsid w:val="519E63CD"/>
    <w:rsid w:val="51DC0102"/>
    <w:rsid w:val="51E536BF"/>
    <w:rsid w:val="51ED8978"/>
    <w:rsid w:val="51F3718B"/>
    <w:rsid w:val="52076B9D"/>
    <w:rsid w:val="52081A9B"/>
    <w:rsid w:val="520E31E3"/>
    <w:rsid w:val="5218E5A2"/>
    <w:rsid w:val="521FCDA5"/>
    <w:rsid w:val="52256249"/>
    <w:rsid w:val="523C3CB9"/>
    <w:rsid w:val="5263434D"/>
    <w:rsid w:val="528129C5"/>
    <w:rsid w:val="52A27621"/>
    <w:rsid w:val="52ABB8C4"/>
    <w:rsid w:val="52C6AC72"/>
    <w:rsid w:val="52E64AF4"/>
    <w:rsid w:val="5337BAD0"/>
    <w:rsid w:val="533943DD"/>
    <w:rsid w:val="534FF1B7"/>
    <w:rsid w:val="535693D1"/>
    <w:rsid w:val="53853DFD"/>
    <w:rsid w:val="539D3241"/>
    <w:rsid w:val="53A1A4F3"/>
    <w:rsid w:val="53A30AB0"/>
    <w:rsid w:val="53D2BE2C"/>
    <w:rsid w:val="53E72570"/>
    <w:rsid w:val="53F7A567"/>
    <w:rsid w:val="5402EA15"/>
    <w:rsid w:val="54068D4F"/>
    <w:rsid w:val="5407EE9D"/>
    <w:rsid w:val="5419815C"/>
    <w:rsid w:val="541C385A"/>
    <w:rsid w:val="5435AE1C"/>
    <w:rsid w:val="5438CBFC"/>
    <w:rsid w:val="5443798B"/>
    <w:rsid w:val="5454A627"/>
    <w:rsid w:val="5459FBE3"/>
    <w:rsid w:val="54772934"/>
    <w:rsid w:val="5494A50B"/>
    <w:rsid w:val="54AA896B"/>
    <w:rsid w:val="54E063D2"/>
    <w:rsid w:val="54F75206"/>
    <w:rsid w:val="54FCFB05"/>
    <w:rsid w:val="5501BA96"/>
    <w:rsid w:val="55127D92"/>
    <w:rsid w:val="5523AF24"/>
    <w:rsid w:val="5525C4D4"/>
    <w:rsid w:val="5530B543"/>
    <w:rsid w:val="5544FF75"/>
    <w:rsid w:val="554EC480"/>
    <w:rsid w:val="55502B7F"/>
    <w:rsid w:val="5567282B"/>
    <w:rsid w:val="556EAE9D"/>
    <w:rsid w:val="5573234B"/>
    <w:rsid w:val="558ABAEA"/>
    <w:rsid w:val="55AEB559"/>
    <w:rsid w:val="55FA1FA5"/>
    <w:rsid w:val="5603D181"/>
    <w:rsid w:val="560D3E47"/>
    <w:rsid w:val="56212A48"/>
    <w:rsid w:val="562FDDEF"/>
    <w:rsid w:val="56321FC3"/>
    <w:rsid w:val="563344FF"/>
    <w:rsid w:val="5634058B"/>
    <w:rsid w:val="56455ACA"/>
    <w:rsid w:val="5654E97E"/>
    <w:rsid w:val="56687F48"/>
    <w:rsid w:val="566EC91F"/>
    <w:rsid w:val="567CCA0C"/>
    <w:rsid w:val="5688C05D"/>
    <w:rsid w:val="56A06D73"/>
    <w:rsid w:val="56B09E5F"/>
    <w:rsid w:val="56E8C01A"/>
    <w:rsid w:val="56ED165E"/>
    <w:rsid w:val="56ED92B0"/>
    <w:rsid w:val="56F30337"/>
    <w:rsid w:val="5713AFB8"/>
    <w:rsid w:val="5736BC8F"/>
    <w:rsid w:val="5747C390"/>
    <w:rsid w:val="574EBA7C"/>
    <w:rsid w:val="5770A41F"/>
    <w:rsid w:val="57944BCC"/>
    <w:rsid w:val="57A1E17F"/>
    <w:rsid w:val="57B9E8EC"/>
    <w:rsid w:val="57BA25C6"/>
    <w:rsid w:val="57C6C4A5"/>
    <w:rsid w:val="57DA3B41"/>
    <w:rsid w:val="57F9457D"/>
    <w:rsid w:val="581A60B8"/>
    <w:rsid w:val="584EFB4C"/>
    <w:rsid w:val="587D7FC3"/>
    <w:rsid w:val="58879005"/>
    <w:rsid w:val="58BC9356"/>
    <w:rsid w:val="58C443FD"/>
    <w:rsid w:val="58C90EF4"/>
    <w:rsid w:val="58EF0CCB"/>
    <w:rsid w:val="59006611"/>
    <w:rsid w:val="59308C81"/>
    <w:rsid w:val="5931A680"/>
    <w:rsid w:val="594E7478"/>
    <w:rsid w:val="59537856"/>
    <w:rsid w:val="5959D477"/>
    <w:rsid w:val="595A9207"/>
    <w:rsid w:val="596011B9"/>
    <w:rsid w:val="59646095"/>
    <w:rsid w:val="59683C66"/>
    <w:rsid w:val="59856B8C"/>
    <w:rsid w:val="599C1C55"/>
    <w:rsid w:val="59B6156C"/>
    <w:rsid w:val="59C24A47"/>
    <w:rsid w:val="59C87935"/>
    <w:rsid w:val="59D27527"/>
    <w:rsid w:val="59E76089"/>
    <w:rsid w:val="59FC4153"/>
    <w:rsid w:val="5A17807C"/>
    <w:rsid w:val="5A2602F8"/>
    <w:rsid w:val="5A5BEC77"/>
    <w:rsid w:val="5A723126"/>
    <w:rsid w:val="5AC1B3D3"/>
    <w:rsid w:val="5AC463A1"/>
    <w:rsid w:val="5AED05DB"/>
    <w:rsid w:val="5AF3EBB2"/>
    <w:rsid w:val="5AFC71A8"/>
    <w:rsid w:val="5B0F7DE1"/>
    <w:rsid w:val="5B3A16A1"/>
    <w:rsid w:val="5B4852DC"/>
    <w:rsid w:val="5B51F9B5"/>
    <w:rsid w:val="5B5F38A5"/>
    <w:rsid w:val="5B642206"/>
    <w:rsid w:val="5B7E2332"/>
    <w:rsid w:val="5B85EA85"/>
    <w:rsid w:val="5B9A4443"/>
    <w:rsid w:val="5BB2B012"/>
    <w:rsid w:val="5BBAD146"/>
    <w:rsid w:val="5BBFF2B3"/>
    <w:rsid w:val="5BD6BF6F"/>
    <w:rsid w:val="5C3CF88D"/>
    <w:rsid w:val="5C53C507"/>
    <w:rsid w:val="5C5D1700"/>
    <w:rsid w:val="5C9D3D0E"/>
    <w:rsid w:val="5CAD38A4"/>
    <w:rsid w:val="5CC08A34"/>
    <w:rsid w:val="5CD9C916"/>
    <w:rsid w:val="5CDD6D9A"/>
    <w:rsid w:val="5CF8BC5B"/>
    <w:rsid w:val="5D2BDE5D"/>
    <w:rsid w:val="5D39B1F4"/>
    <w:rsid w:val="5D3D1A6E"/>
    <w:rsid w:val="5D4A2AB9"/>
    <w:rsid w:val="5D5C7357"/>
    <w:rsid w:val="5D6496E0"/>
    <w:rsid w:val="5D6D55D2"/>
    <w:rsid w:val="5D7925E3"/>
    <w:rsid w:val="5D8A8140"/>
    <w:rsid w:val="5D96EBBA"/>
    <w:rsid w:val="5DC3F14E"/>
    <w:rsid w:val="5DCA4D9E"/>
    <w:rsid w:val="5DCF1B56"/>
    <w:rsid w:val="5DFD0114"/>
    <w:rsid w:val="5E17103B"/>
    <w:rsid w:val="5E2495BD"/>
    <w:rsid w:val="5E37AA9B"/>
    <w:rsid w:val="5E498135"/>
    <w:rsid w:val="5E4AAF7A"/>
    <w:rsid w:val="5E530CA8"/>
    <w:rsid w:val="5E5B34C6"/>
    <w:rsid w:val="5E7F431F"/>
    <w:rsid w:val="5E9657BB"/>
    <w:rsid w:val="5EA0ACC9"/>
    <w:rsid w:val="5EE5996A"/>
    <w:rsid w:val="5EFBC648"/>
    <w:rsid w:val="5F2E42DC"/>
    <w:rsid w:val="5F3802C1"/>
    <w:rsid w:val="5F3E15AA"/>
    <w:rsid w:val="5F4A1A72"/>
    <w:rsid w:val="5F625C05"/>
    <w:rsid w:val="5F6A77E0"/>
    <w:rsid w:val="5F79CA1C"/>
    <w:rsid w:val="5F856041"/>
    <w:rsid w:val="5F86E08A"/>
    <w:rsid w:val="5FC68BF8"/>
    <w:rsid w:val="5FCE6DAE"/>
    <w:rsid w:val="5FD93119"/>
    <w:rsid w:val="5FE6B8DA"/>
    <w:rsid w:val="60075E9D"/>
    <w:rsid w:val="606FAB61"/>
    <w:rsid w:val="6071EE67"/>
    <w:rsid w:val="6074B499"/>
    <w:rsid w:val="6077AFA2"/>
    <w:rsid w:val="60872D2A"/>
    <w:rsid w:val="6089DCB6"/>
    <w:rsid w:val="60A304AE"/>
    <w:rsid w:val="60A3B98F"/>
    <w:rsid w:val="60A7C693"/>
    <w:rsid w:val="60BB8696"/>
    <w:rsid w:val="60BBAD53"/>
    <w:rsid w:val="611E94C8"/>
    <w:rsid w:val="6152314F"/>
    <w:rsid w:val="615CE266"/>
    <w:rsid w:val="617E2C91"/>
    <w:rsid w:val="61B8F7B6"/>
    <w:rsid w:val="61C05863"/>
    <w:rsid w:val="61F4096C"/>
    <w:rsid w:val="61F9E8A2"/>
    <w:rsid w:val="6224475A"/>
    <w:rsid w:val="622714AF"/>
    <w:rsid w:val="6227BC28"/>
    <w:rsid w:val="623BE1A8"/>
    <w:rsid w:val="62451087"/>
    <w:rsid w:val="624A077B"/>
    <w:rsid w:val="624E2302"/>
    <w:rsid w:val="6267998A"/>
    <w:rsid w:val="62ADBC5B"/>
    <w:rsid w:val="62AE7EB3"/>
    <w:rsid w:val="62BA3870"/>
    <w:rsid w:val="62DFC222"/>
    <w:rsid w:val="6361D906"/>
    <w:rsid w:val="6368288A"/>
    <w:rsid w:val="636FD574"/>
    <w:rsid w:val="63713A34"/>
    <w:rsid w:val="6389A7DD"/>
    <w:rsid w:val="63939904"/>
    <w:rsid w:val="63D083C9"/>
    <w:rsid w:val="63F0C851"/>
    <w:rsid w:val="64003566"/>
    <w:rsid w:val="640E604D"/>
    <w:rsid w:val="64190E22"/>
    <w:rsid w:val="6422B105"/>
    <w:rsid w:val="6430EECA"/>
    <w:rsid w:val="6430FD01"/>
    <w:rsid w:val="64388ED7"/>
    <w:rsid w:val="6446EE0C"/>
    <w:rsid w:val="6450A981"/>
    <w:rsid w:val="647EF324"/>
    <w:rsid w:val="64AC0C17"/>
    <w:rsid w:val="64CA950D"/>
    <w:rsid w:val="64CFD469"/>
    <w:rsid w:val="64D27A25"/>
    <w:rsid w:val="64DEF3DD"/>
    <w:rsid w:val="6503E719"/>
    <w:rsid w:val="652A0C22"/>
    <w:rsid w:val="65371914"/>
    <w:rsid w:val="653AE382"/>
    <w:rsid w:val="65523074"/>
    <w:rsid w:val="655CAFBB"/>
    <w:rsid w:val="6573D17D"/>
    <w:rsid w:val="657D9920"/>
    <w:rsid w:val="6586D901"/>
    <w:rsid w:val="65870DA0"/>
    <w:rsid w:val="65890150"/>
    <w:rsid w:val="65982ED1"/>
    <w:rsid w:val="659CB791"/>
    <w:rsid w:val="65D16A07"/>
    <w:rsid w:val="65D9E28E"/>
    <w:rsid w:val="65DD6787"/>
    <w:rsid w:val="65EB183C"/>
    <w:rsid w:val="65EE5AB2"/>
    <w:rsid w:val="65FFD350"/>
    <w:rsid w:val="65FFD4CE"/>
    <w:rsid w:val="663A6082"/>
    <w:rsid w:val="66576F1B"/>
    <w:rsid w:val="66649C07"/>
    <w:rsid w:val="6675D8AB"/>
    <w:rsid w:val="66790FF3"/>
    <w:rsid w:val="667CABD6"/>
    <w:rsid w:val="6690E43D"/>
    <w:rsid w:val="66933925"/>
    <w:rsid w:val="669D6318"/>
    <w:rsid w:val="66AB1CA1"/>
    <w:rsid w:val="66DD8F29"/>
    <w:rsid w:val="672B581B"/>
    <w:rsid w:val="672CF907"/>
    <w:rsid w:val="673D68DB"/>
    <w:rsid w:val="6780563A"/>
    <w:rsid w:val="67822F07"/>
    <w:rsid w:val="6782B777"/>
    <w:rsid w:val="678DE5D1"/>
    <w:rsid w:val="67CE4957"/>
    <w:rsid w:val="67E77861"/>
    <w:rsid w:val="67FCE751"/>
    <w:rsid w:val="68106115"/>
    <w:rsid w:val="68126277"/>
    <w:rsid w:val="682BD48D"/>
    <w:rsid w:val="682E735F"/>
    <w:rsid w:val="683C7ADA"/>
    <w:rsid w:val="6842D14E"/>
    <w:rsid w:val="68432919"/>
    <w:rsid w:val="685344FE"/>
    <w:rsid w:val="685FA0CE"/>
    <w:rsid w:val="68690C6D"/>
    <w:rsid w:val="68B958A5"/>
    <w:rsid w:val="68CF5536"/>
    <w:rsid w:val="69197D6D"/>
    <w:rsid w:val="692F6254"/>
    <w:rsid w:val="693E8AF6"/>
    <w:rsid w:val="6944DAE6"/>
    <w:rsid w:val="6946E58C"/>
    <w:rsid w:val="69B4EAFF"/>
    <w:rsid w:val="69B5A03A"/>
    <w:rsid w:val="69C40652"/>
    <w:rsid w:val="69D5F519"/>
    <w:rsid w:val="69E3ADF0"/>
    <w:rsid w:val="69F249FB"/>
    <w:rsid w:val="6A05C126"/>
    <w:rsid w:val="6A18A628"/>
    <w:rsid w:val="6A3031BC"/>
    <w:rsid w:val="6A51DF3D"/>
    <w:rsid w:val="6A5EFFFE"/>
    <w:rsid w:val="6A6837AA"/>
    <w:rsid w:val="6A6F28F9"/>
    <w:rsid w:val="6A7BB45E"/>
    <w:rsid w:val="6A7DA4E6"/>
    <w:rsid w:val="6A8631C0"/>
    <w:rsid w:val="6A98520B"/>
    <w:rsid w:val="6A9E8D44"/>
    <w:rsid w:val="6AB74F8C"/>
    <w:rsid w:val="6AEEF6E9"/>
    <w:rsid w:val="6B0A6A75"/>
    <w:rsid w:val="6B0DDAAE"/>
    <w:rsid w:val="6B13491E"/>
    <w:rsid w:val="6B2D16D3"/>
    <w:rsid w:val="6B31495D"/>
    <w:rsid w:val="6B346E51"/>
    <w:rsid w:val="6B364476"/>
    <w:rsid w:val="6B3D9AA2"/>
    <w:rsid w:val="6B54839F"/>
    <w:rsid w:val="6B5C22CC"/>
    <w:rsid w:val="6B724E25"/>
    <w:rsid w:val="6B7B1C3F"/>
    <w:rsid w:val="6B87F032"/>
    <w:rsid w:val="6BD25C80"/>
    <w:rsid w:val="6BD4C830"/>
    <w:rsid w:val="6BDC15D5"/>
    <w:rsid w:val="6BF2B024"/>
    <w:rsid w:val="6C0B62C5"/>
    <w:rsid w:val="6C16BAF1"/>
    <w:rsid w:val="6C1E01EB"/>
    <w:rsid w:val="6C24990D"/>
    <w:rsid w:val="6C418819"/>
    <w:rsid w:val="6CB57520"/>
    <w:rsid w:val="6CC05A69"/>
    <w:rsid w:val="6CC68366"/>
    <w:rsid w:val="6CDEEA04"/>
    <w:rsid w:val="6CE4CC1C"/>
    <w:rsid w:val="6CE8AFD5"/>
    <w:rsid w:val="6D2CDE8C"/>
    <w:rsid w:val="6D303D41"/>
    <w:rsid w:val="6D333BFD"/>
    <w:rsid w:val="6D7FF464"/>
    <w:rsid w:val="6DA46DF2"/>
    <w:rsid w:val="6DA6B829"/>
    <w:rsid w:val="6DB1DB8C"/>
    <w:rsid w:val="6DB47A46"/>
    <w:rsid w:val="6DC2AEA4"/>
    <w:rsid w:val="6DE3C41F"/>
    <w:rsid w:val="6DE8193C"/>
    <w:rsid w:val="6DFACC7B"/>
    <w:rsid w:val="6E0029E4"/>
    <w:rsid w:val="6E29B651"/>
    <w:rsid w:val="6E3A7E88"/>
    <w:rsid w:val="6E89BBAF"/>
    <w:rsid w:val="6E8BBFA5"/>
    <w:rsid w:val="6E98494B"/>
    <w:rsid w:val="6E9A77C3"/>
    <w:rsid w:val="6EC03349"/>
    <w:rsid w:val="6EFEEEF1"/>
    <w:rsid w:val="6F1B250C"/>
    <w:rsid w:val="6F274699"/>
    <w:rsid w:val="6F2D025E"/>
    <w:rsid w:val="6F415047"/>
    <w:rsid w:val="6F6D5473"/>
    <w:rsid w:val="6F7C991B"/>
    <w:rsid w:val="6F8A59D6"/>
    <w:rsid w:val="6FA7B360"/>
    <w:rsid w:val="6FACA9A6"/>
    <w:rsid w:val="6FAE5C8D"/>
    <w:rsid w:val="6FAE805C"/>
    <w:rsid w:val="6FB429BD"/>
    <w:rsid w:val="6FBE0979"/>
    <w:rsid w:val="6FE2945C"/>
    <w:rsid w:val="6FE44D00"/>
    <w:rsid w:val="6FF9B80C"/>
    <w:rsid w:val="70064DBD"/>
    <w:rsid w:val="703E7637"/>
    <w:rsid w:val="7042EF90"/>
    <w:rsid w:val="70488852"/>
    <w:rsid w:val="704F59A5"/>
    <w:rsid w:val="70917857"/>
    <w:rsid w:val="70A48E94"/>
    <w:rsid w:val="70D2044E"/>
    <w:rsid w:val="70D5D0F9"/>
    <w:rsid w:val="70E1642B"/>
    <w:rsid w:val="70ED77B8"/>
    <w:rsid w:val="710F3CE9"/>
    <w:rsid w:val="71287000"/>
    <w:rsid w:val="712901A0"/>
    <w:rsid w:val="71354FF3"/>
    <w:rsid w:val="713595BE"/>
    <w:rsid w:val="71520450"/>
    <w:rsid w:val="715E89AD"/>
    <w:rsid w:val="716A2920"/>
    <w:rsid w:val="71873029"/>
    <w:rsid w:val="71CCDFD6"/>
    <w:rsid w:val="71E2A898"/>
    <w:rsid w:val="71FC89B6"/>
    <w:rsid w:val="72058CC3"/>
    <w:rsid w:val="720D36CA"/>
    <w:rsid w:val="720DC07A"/>
    <w:rsid w:val="721EAF17"/>
    <w:rsid w:val="7223CABF"/>
    <w:rsid w:val="722748EA"/>
    <w:rsid w:val="727501CF"/>
    <w:rsid w:val="72938459"/>
    <w:rsid w:val="72AD8C2A"/>
    <w:rsid w:val="72C5301D"/>
    <w:rsid w:val="72D77A6D"/>
    <w:rsid w:val="72EB9CDF"/>
    <w:rsid w:val="73093439"/>
    <w:rsid w:val="730F641F"/>
    <w:rsid w:val="73251706"/>
    <w:rsid w:val="7330B9AA"/>
    <w:rsid w:val="735C0C03"/>
    <w:rsid w:val="73934417"/>
    <w:rsid w:val="73979A3D"/>
    <w:rsid w:val="73F3387C"/>
    <w:rsid w:val="74035C1D"/>
    <w:rsid w:val="740D8D0A"/>
    <w:rsid w:val="7436496A"/>
    <w:rsid w:val="743B03F5"/>
    <w:rsid w:val="7443D448"/>
    <w:rsid w:val="7466B25A"/>
    <w:rsid w:val="74741671"/>
    <w:rsid w:val="7482E9FA"/>
    <w:rsid w:val="74967AE9"/>
    <w:rsid w:val="749ADFDA"/>
    <w:rsid w:val="74A21700"/>
    <w:rsid w:val="74C01DC8"/>
    <w:rsid w:val="74DD2471"/>
    <w:rsid w:val="74DF0B6F"/>
    <w:rsid w:val="74E87B23"/>
    <w:rsid w:val="751C8883"/>
    <w:rsid w:val="7536578E"/>
    <w:rsid w:val="75758EB3"/>
    <w:rsid w:val="75922BB7"/>
    <w:rsid w:val="75BFC23C"/>
    <w:rsid w:val="75F288CF"/>
    <w:rsid w:val="75F34EF8"/>
    <w:rsid w:val="763DE6A0"/>
    <w:rsid w:val="76413D1C"/>
    <w:rsid w:val="766CB004"/>
    <w:rsid w:val="767B91B5"/>
    <w:rsid w:val="76874464"/>
    <w:rsid w:val="768B66B8"/>
    <w:rsid w:val="76C21AB8"/>
    <w:rsid w:val="76CC63B7"/>
    <w:rsid w:val="76DB4831"/>
    <w:rsid w:val="76DE8158"/>
    <w:rsid w:val="77046423"/>
    <w:rsid w:val="770E5D3A"/>
    <w:rsid w:val="7724B3D2"/>
    <w:rsid w:val="772E04E2"/>
    <w:rsid w:val="77327EA8"/>
    <w:rsid w:val="774FA786"/>
    <w:rsid w:val="77578C6D"/>
    <w:rsid w:val="776759F4"/>
    <w:rsid w:val="7781E55D"/>
    <w:rsid w:val="7797D9FC"/>
    <w:rsid w:val="7799B1F0"/>
    <w:rsid w:val="77B5013C"/>
    <w:rsid w:val="77D0A801"/>
    <w:rsid w:val="77D46526"/>
    <w:rsid w:val="77D9EBA0"/>
    <w:rsid w:val="77DD2CAE"/>
    <w:rsid w:val="77E49F91"/>
    <w:rsid w:val="78257597"/>
    <w:rsid w:val="783528D1"/>
    <w:rsid w:val="78410968"/>
    <w:rsid w:val="784FBBBD"/>
    <w:rsid w:val="7857A6C4"/>
    <w:rsid w:val="786DA6ED"/>
    <w:rsid w:val="786EAA74"/>
    <w:rsid w:val="78809B37"/>
    <w:rsid w:val="788CEB09"/>
    <w:rsid w:val="78A0F28F"/>
    <w:rsid w:val="78A32B02"/>
    <w:rsid w:val="78A3436B"/>
    <w:rsid w:val="78ADDA1E"/>
    <w:rsid w:val="78EAB34A"/>
    <w:rsid w:val="78FC7F1D"/>
    <w:rsid w:val="79142730"/>
    <w:rsid w:val="791C94C2"/>
    <w:rsid w:val="792597E0"/>
    <w:rsid w:val="79321A4B"/>
    <w:rsid w:val="7932D868"/>
    <w:rsid w:val="7997392F"/>
    <w:rsid w:val="79A100EB"/>
    <w:rsid w:val="79A4B072"/>
    <w:rsid w:val="79B8FB2E"/>
    <w:rsid w:val="79BA852A"/>
    <w:rsid w:val="79EB3B29"/>
    <w:rsid w:val="79F36B3C"/>
    <w:rsid w:val="79F8CE35"/>
    <w:rsid w:val="7A096FD3"/>
    <w:rsid w:val="7A0B8A7A"/>
    <w:rsid w:val="7A466F80"/>
    <w:rsid w:val="7A61B16B"/>
    <w:rsid w:val="7A72A74E"/>
    <w:rsid w:val="7A89259F"/>
    <w:rsid w:val="7AA36DDA"/>
    <w:rsid w:val="7AC16A41"/>
    <w:rsid w:val="7ADB22CD"/>
    <w:rsid w:val="7AF4470E"/>
    <w:rsid w:val="7B065EE6"/>
    <w:rsid w:val="7B0A4E1B"/>
    <w:rsid w:val="7B231975"/>
    <w:rsid w:val="7B2E42A3"/>
    <w:rsid w:val="7B8CF9F6"/>
    <w:rsid w:val="7BCAE3F8"/>
    <w:rsid w:val="7BDA2756"/>
    <w:rsid w:val="7BF80912"/>
    <w:rsid w:val="7C125E20"/>
    <w:rsid w:val="7C1A06F5"/>
    <w:rsid w:val="7C2DA481"/>
    <w:rsid w:val="7C37AE86"/>
    <w:rsid w:val="7C405FFA"/>
    <w:rsid w:val="7C483A39"/>
    <w:rsid w:val="7C6107C4"/>
    <w:rsid w:val="7C962970"/>
    <w:rsid w:val="7CD59959"/>
    <w:rsid w:val="7CE1ADDB"/>
    <w:rsid w:val="7CEA6C3C"/>
    <w:rsid w:val="7D18D03C"/>
    <w:rsid w:val="7D28814F"/>
    <w:rsid w:val="7D77E4B5"/>
    <w:rsid w:val="7D8C0A12"/>
    <w:rsid w:val="7DA656AE"/>
    <w:rsid w:val="7DB51A86"/>
    <w:rsid w:val="7DD25B00"/>
    <w:rsid w:val="7DD4539F"/>
    <w:rsid w:val="7E07C6CA"/>
    <w:rsid w:val="7E209F61"/>
    <w:rsid w:val="7E2A060C"/>
    <w:rsid w:val="7E60E9B4"/>
    <w:rsid w:val="7E6A7580"/>
    <w:rsid w:val="7E81AB30"/>
    <w:rsid w:val="7E9C3B1F"/>
    <w:rsid w:val="7EE9D3AE"/>
    <w:rsid w:val="7F0AAB05"/>
    <w:rsid w:val="7F32B835"/>
    <w:rsid w:val="7F429E40"/>
    <w:rsid w:val="7F4494B6"/>
    <w:rsid w:val="7F78C506"/>
    <w:rsid w:val="7F7A2F43"/>
    <w:rsid w:val="7F81D92E"/>
    <w:rsid w:val="7F83975A"/>
    <w:rsid w:val="7F8B207F"/>
    <w:rsid w:val="7F99EA44"/>
    <w:rsid w:val="7FB6325C"/>
    <w:rsid w:val="7FB83BC1"/>
    <w:rsid w:val="7FD612EE"/>
    <w:rsid w:val="7FD66B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6A9F7C4"/>
  <w15:chartTrackingRefBased/>
  <w15:docId w15:val="{2BC8B975-240E-4F86-95AF-AD20E9E0B26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imes New Roman" w:hAnsi="Times New Roman" w:cs="Times New Roman" w:eastAsiaTheme="minorHAnsi"/>
        <w:kern w:val="2"/>
        <w:sz w:val="24"/>
        <w:szCs w:val="40"/>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A6EB3"/>
  </w:style>
  <w:style w:type="paragraph" w:styleId="Heading1">
    <w:name w:val="heading 1"/>
    <w:basedOn w:val="Normal"/>
    <w:next w:val="Normal"/>
    <w:link w:val="Heading1Char"/>
    <w:uiPriority w:val="9"/>
    <w:qFormat/>
    <w:rsid w:val="00876F60"/>
    <w:pPr>
      <w:keepNext/>
      <w:keepLines/>
      <w:spacing w:before="360" w:after="80"/>
      <w:outlineLvl w:val="0"/>
    </w:pPr>
    <w:rPr>
      <w:rFonts w:asciiTheme="majorHAnsi" w:hAnsiTheme="majorHAnsi" w:eastAsiaTheme="majorEastAsia" w:cstheme="majorBidi"/>
      <w:color w:val="0F4761" w:themeColor="accent1" w:themeShade="BF"/>
      <w:sz w:val="40"/>
    </w:rPr>
  </w:style>
  <w:style w:type="paragraph" w:styleId="Heading2">
    <w:name w:val="heading 2"/>
    <w:basedOn w:val="Normal"/>
    <w:next w:val="Normal"/>
    <w:link w:val="Heading2Char"/>
    <w:uiPriority w:val="9"/>
    <w:unhideWhenUsed/>
    <w:qFormat/>
    <w:rsid w:val="00876F60"/>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76F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76F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76F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76F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6F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6F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6F60"/>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876F60"/>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876F60"/>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sid w:val="00876F60"/>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876F60"/>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876F60"/>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876F60"/>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876F60"/>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876F60"/>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876F60"/>
    <w:rPr>
      <w:rFonts w:eastAsiaTheme="majorEastAsia" w:cstheme="majorBidi"/>
      <w:color w:val="272727" w:themeColor="text1" w:themeTint="D8"/>
    </w:rPr>
  </w:style>
  <w:style w:type="paragraph" w:styleId="Title">
    <w:name w:val="Title"/>
    <w:basedOn w:val="Normal"/>
    <w:next w:val="Normal"/>
    <w:link w:val="TitleChar"/>
    <w:uiPriority w:val="10"/>
    <w:qFormat/>
    <w:rsid w:val="00876F60"/>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876F60"/>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876F60"/>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876F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6F60"/>
    <w:pPr>
      <w:spacing w:before="160"/>
      <w:jc w:val="center"/>
    </w:pPr>
    <w:rPr>
      <w:i/>
      <w:iCs/>
      <w:color w:val="404040" w:themeColor="text1" w:themeTint="BF"/>
    </w:rPr>
  </w:style>
  <w:style w:type="character" w:styleId="QuoteChar" w:customStyle="1">
    <w:name w:val="Quote Char"/>
    <w:basedOn w:val="DefaultParagraphFont"/>
    <w:link w:val="Quote"/>
    <w:uiPriority w:val="29"/>
    <w:rsid w:val="00876F60"/>
    <w:rPr>
      <w:i/>
      <w:iCs/>
      <w:color w:val="404040" w:themeColor="text1" w:themeTint="BF"/>
    </w:rPr>
  </w:style>
  <w:style w:type="paragraph" w:styleId="ListParagraph">
    <w:name w:val="List Paragraph"/>
    <w:basedOn w:val="Normal"/>
    <w:uiPriority w:val="34"/>
    <w:qFormat/>
    <w:rsid w:val="00876F60"/>
    <w:pPr>
      <w:ind w:left="720"/>
      <w:contextualSpacing/>
    </w:pPr>
  </w:style>
  <w:style w:type="character" w:styleId="IntenseEmphasis">
    <w:name w:val="Intense Emphasis"/>
    <w:basedOn w:val="DefaultParagraphFont"/>
    <w:uiPriority w:val="21"/>
    <w:qFormat/>
    <w:rsid w:val="00876F60"/>
    <w:rPr>
      <w:i/>
      <w:iCs/>
      <w:color w:val="0F4761" w:themeColor="accent1" w:themeShade="BF"/>
    </w:rPr>
  </w:style>
  <w:style w:type="paragraph" w:styleId="IntenseQuote">
    <w:name w:val="Intense Quote"/>
    <w:basedOn w:val="Normal"/>
    <w:next w:val="Normal"/>
    <w:link w:val="IntenseQuoteChar"/>
    <w:uiPriority w:val="30"/>
    <w:qFormat/>
    <w:rsid w:val="00876F60"/>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876F60"/>
    <w:rPr>
      <w:i/>
      <w:iCs/>
      <w:color w:val="0F4761" w:themeColor="accent1" w:themeShade="BF"/>
    </w:rPr>
  </w:style>
  <w:style w:type="character" w:styleId="IntenseReference">
    <w:name w:val="Intense Reference"/>
    <w:basedOn w:val="DefaultParagraphFont"/>
    <w:uiPriority w:val="32"/>
    <w:qFormat/>
    <w:rsid w:val="00876F60"/>
    <w:rPr>
      <w:b/>
      <w:bCs/>
      <w:smallCaps/>
      <w:color w:val="0F4761" w:themeColor="accent1" w:themeShade="BF"/>
      <w:spacing w:val="5"/>
    </w:rPr>
  </w:style>
  <w:style w:type="paragraph" w:styleId="Header">
    <w:name w:val="header"/>
    <w:basedOn w:val="Normal"/>
    <w:link w:val="HeaderChar"/>
    <w:uiPriority w:val="99"/>
    <w:unhideWhenUsed/>
    <w:rsid w:val="00726140"/>
    <w:pPr>
      <w:tabs>
        <w:tab w:val="center" w:pos="4680"/>
        <w:tab w:val="right" w:pos="9360"/>
      </w:tabs>
      <w:spacing w:after="0" w:line="240" w:lineRule="auto"/>
    </w:pPr>
  </w:style>
  <w:style w:type="character" w:styleId="HeaderChar" w:customStyle="1">
    <w:name w:val="Header Char"/>
    <w:basedOn w:val="DefaultParagraphFont"/>
    <w:link w:val="Header"/>
    <w:uiPriority w:val="99"/>
    <w:rsid w:val="00726140"/>
  </w:style>
  <w:style w:type="paragraph" w:styleId="Footer">
    <w:name w:val="footer"/>
    <w:basedOn w:val="Normal"/>
    <w:link w:val="FooterChar"/>
    <w:uiPriority w:val="99"/>
    <w:unhideWhenUsed/>
    <w:rsid w:val="00726140"/>
    <w:pPr>
      <w:tabs>
        <w:tab w:val="center" w:pos="4680"/>
        <w:tab w:val="right" w:pos="9360"/>
      </w:tabs>
      <w:spacing w:after="0" w:line="240" w:lineRule="auto"/>
    </w:pPr>
  </w:style>
  <w:style w:type="character" w:styleId="FooterChar" w:customStyle="1">
    <w:name w:val="Footer Char"/>
    <w:basedOn w:val="DefaultParagraphFont"/>
    <w:link w:val="Footer"/>
    <w:uiPriority w:val="99"/>
    <w:rsid w:val="00726140"/>
  </w:style>
  <w:style w:type="table" w:styleId="TableGrid">
    <w:name w:val="Table Grid"/>
    <w:basedOn w:val="TableNormal"/>
    <w:uiPriority w:val="39"/>
    <w:rsid w:val="0072614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Heading">
    <w:name w:val="TOC Heading"/>
    <w:basedOn w:val="Heading1"/>
    <w:next w:val="Normal"/>
    <w:uiPriority w:val="39"/>
    <w:unhideWhenUsed/>
    <w:qFormat/>
    <w:rsid w:val="00C800EB"/>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7726AE"/>
    <w:pPr>
      <w:tabs>
        <w:tab w:val="right" w:leader="dot" w:pos="9350"/>
      </w:tabs>
      <w:spacing w:after="100"/>
    </w:pPr>
  </w:style>
  <w:style w:type="character" w:styleId="Hyperlink">
    <w:name w:val="Hyperlink"/>
    <w:basedOn w:val="DefaultParagraphFont"/>
    <w:uiPriority w:val="99"/>
    <w:unhideWhenUsed/>
    <w:rsid w:val="00C800EB"/>
    <w:rPr>
      <w:color w:val="467886" w:themeColor="hyperlink"/>
      <w:u w:val="single"/>
    </w:rPr>
  </w:style>
  <w:style w:type="paragraph" w:styleId="TableofFigures">
    <w:name w:val="table of figures"/>
    <w:basedOn w:val="Normal"/>
    <w:next w:val="Normal"/>
    <w:uiPriority w:val="99"/>
    <w:unhideWhenUsed/>
    <w:rsid w:val="00C800EB"/>
    <w:pPr>
      <w:spacing w:after="0"/>
      <w:ind w:left="440" w:hanging="440"/>
    </w:pPr>
    <w:rPr>
      <w:caps/>
      <w:sz w:val="20"/>
      <w:szCs w:val="20"/>
    </w:rPr>
  </w:style>
  <w:style w:type="character" w:styleId="CommentReference">
    <w:name w:val="annotation reference"/>
    <w:basedOn w:val="DefaultParagraphFont"/>
    <w:uiPriority w:val="99"/>
    <w:semiHidden/>
    <w:unhideWhenUsed/>
    <w:rsid w:val="005D0A25"/>
    <w:rPr>
      <w:sz w:val="16"/>
      <w:szCs w:val="16"/>
    </w:rPr>
  </w:style>
  <w:style w:type="paragraph" w:styleId="CommentText">
    <w:name w:val="annotation text"/>
    <w:basedOn w:val="Normal"/>
    <w:link w:val="CommentTextChar"/>
    <w:uiPriority w:val="99"/>
    <w:unhideWhenUsed/>
    <w:rsid w:val="005D0A25"/>
    <w:pPr>
      <w:spacing w:line="240" w:lineRule="auto"/>
    </w:pPr>
    <w:rPr>
      <w:sz w:val="20"/>
      <w:szCs w:val="20"/>
    </w:rPr>
  </w:style>
  <w:style w:type="character" w:styleId="CommentTextChar" w:customStyle="1">
    <w:name w:val="Comment Text Char"/>
    <w:basedOn w:val="DefaultParagraphFont"/>
    <w:link w:val="CommentText"/>
    <w:uiPriority w:val="99"/>
    <w:rsid w:val="005D0A25"/>
    <w:rPr>
      <w:sz w:val="20"/>
      <w:szCs w:val="20"/>
    </w:rPr>
  </w:style>
  <w:style w:type="paragraph" w:styleId="CommentSubject">
    <w:name w:val="annotation subject"/>
    <w:basedOn w:val="CommentText"/>
    <w:next w:val="CommentText"/>
    <w:link w:val="CommentSubjectChar"/>
    <w:uiPriority w:val="99"/>
    <w:semiHidden/>
    <w:unhideWhenUsed/>
    <w:rsid w:val="005D0A25"/>
    <w:rPr>
      <w:b/>
      <w:bCs/>
    </w:rPr>
  </w:style>
  <w:style w:type="character" w:styleId="CommentSubjectChar" w:customStyle="1">
    <w:name w:val="Comment Subject Char"/>
    <w:basedOn w:val="CommentTextChar"/>
    <w:link w:val="CommentSubject"/>
    <w:uiPriority w:val="99"/>
    <w:semiHidden/>
    <w:rsid w:val="005D0A25"/>
    <w:rPr>
      <w:b/>
      <w:bCs/>
      <w:sz w:val="20"/>
      <w:szCs w:val="20"/>
    </w:rPr>
  </w:style>
  <w:style w:type="paragraph" w:styleId="Caption">
    <w:name w:val="caption"/>
    <w:basedOn w:val="Normal"/>
    <w:next w:val="Normal"/>
    <w:uiPriority w:val="35"/>
    <w:unhideWhenUsed/>
    <w:qFormat/>
    <w:rsid w:val="00F86875"/>
    <w:pPr>
      <w:spacing w:after="200" w:line="240" w:lineRule="auto"/>
    </w:pPr>
    <w:rPr>
      <w:i/>
      <w:iCs/>
      <w:color w:val="0E2841" w:themeColor="text2"/>
      <w:sz w:val="18"/>
      <w:szCs w:val="18"/>
    </w:rPr>
  </w:style>
  <w:style w:type="table" w:styleId="GridTable2">
    <w:name w:val="Grid Table 2"/>
    <w:basedOn w:val="TableNormal"/>
    <w:uiPriority w:val="47"/>
    <w:rsid w:val="00AD322C"/>
    <w:pPr>
      <w:spacing w:after="0" w:line="240" w:lineRule="auto"/>
    </w:pPr>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themeTint="99" w:sz="12" w:space="0"/>
          <w:insideH w:val="nil"/>
          <w:insideV w:val="nil"/>
        </w:tcBorders>
        <w:shd w:val="clear" w:color="auto" w:fill="FFFFFF" w:themeFill="background1"/>
      </w:tcPr>
    </w:tblStylePr>
    <w:tblStylePr w:type="lastRow">
      <w:rPr>
        <w:b/>
        <w:bCs/>
      </w:rPr>
      <w:tbl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2">
    <w:name w:val="toc 2"/>
    <w:basedOn w:val="Normal"/>
    <w:next w:val="Normal"/>
    <w:autoRedefine/>
    <w:uiPriority w:val="39"/>
    <w:unhideWhenUsed/>
    <w:rsid w:val="005F1A60"/>
    <w:pPr>
      <w:spacing w:after="100"/>
      <w:ind w:left="220"/>
    </w:pPr>
  </w:style>
  <w:style w:type="table" w:styleId="GridTable3">
    <w:name w:val="Grid Table 3"/>
    <w:basedOn w:val="TableNormal"/>
    <w:uiPriority w:val="48"/>
    <w:rsid w:val="00C95743"/>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GridTable1Light">
    <w:name w:val="Grid Table 1 Light"/>
    <w:basedOn w:val="TableNormal"/>
    <w:uiPriority w:val="46"/>
    <w:rsid w:val="005755C7"/>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2F481C"/>
    <w:rPr>
      <w:color w:val="605E5C"/>
      <w:shd w:val="clear" w:color="auto" w:fill="E1DFDD"/>
    </w:rPr>
  </w:style>
  <w:style w:type="paragraph" w:styleId="FootnoteText">
    <w:name w:val="footnote text"/>
    <w:basedOn w:val="Normal"/>
    <w:uiPriority w:val="99"/>
    <w:semiHidden/>
    <w:unhideWhenUsed/>
    <w:rsid w:val="06D51CC7"/>
    <w:pPr>
      <w:spacing w:after="0" w:line="240" w:lineRule="auto"/>
    </w:pPr>
    <w:rPr>
      <w:sz w:val="20"/>
      <w:szCs w:val="20"/>
    </w:rPr>
  </w:style>
  <w:style w:type="character" w:styleId="FootnoteReference">
    <w:name w:val="footnote reference"/>
    <w:basedOn w:val="DefaultParagraphFont"/>
    <w:uiPriority w:val="99"/>
    <w:semiHidden/>
    <w:unhideWhenUsed/>
    <w:rPr>
      <w:vertAlign w:val="superscript"/>
    </w:rPr>
  </w:style>
  <w:style w:type="paragraph" w:styleId="TOC3">
    <w:name w:val="toc 3"/>
    <w:basedOn w:val="Normal"/>
    <w:next w:val="Normal"/>
    <w:autoRedefine/>
    <w:uiPriority w:val="39"/>
    <w:unhideWhenUsed/>
    <w:rsid w:val="00A056D6"/>
    <w:pPr>
      <w:spacing w:after="100"/>
      <w:ind w:left="480"/>
    </w:pPr>
  </w:style>
  <w:style w:type="paragraph" w:styleId="BalloonText">
    <w:name w:val="Balloon Text"/>
    <w:basedOn w:val="Normal"/>
    <w:link w:val="BalloonTextChar"/>
    <w:uiPriority w:val="99"/>
    <w:semiHidden/>
    <w:unhideWhenUsed/>
    <w:rsid w:val="00553B30"/>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553B30"/>
    <w:rPr>
      <w:rFonts w:ascii="Segoe UI" w:hAnsi="Segoe UI" w:cs="Segoe UI"/>
      <w:sz w:val="18"/>
      <w:szCs w:val="18"/>
    </w:rPr>
  </w:style>
  <w:style w:type="paragraph" w:styleId="Bibliography">
    <w:name w:val="Bibliography"/>
    <w:basedOn w:val="Normal"/>
    <w:next w:val="Normal"/>
    <w:uiPriority w:val="37"/>
    <w:semiHidden/>
    <w:unhideWhenUsed/>
    <w:rsid w:val="00553B30"/>
  </w:style>
  <w:style w:type="paragraph" w:styleId="BlockText">
    <w:name w:val="Block Text"/>
    <w:basedOn w:val="Normal"/>
    <w:uiPriority w:val="99"/>
    <w:semiHidden/>
    <w:unhideWhenUsed/>
    <w:rsid w:val="00553B30"/>
    <w:pPr>
      <w:pBdr>
        <w:top w:val="single" w:color="156082" w:themeColor="accent1" w:sz="2" w:space="10"/>
        <w:left w:val="single" w:color="156082" w:themeColor="accent1" w:sz="2" w:space="10"/>
        <w:bottom w:val="single" w:color="156082" w:themeColor="accent1" w:sz="2" w:space="10"/>
        <w:right w:val="single" w:color="156082" w:themeColor="accent1" w:sz="2" w:space="10"/>
      </w:pBdr>
      <w:ind w:left="1152" w:right="1152"/>
    </w:pPr>
    <w:rPr>
      <w:rFonts w:asciiTheme="minorHAnsi" w:hAnsiTheme="minorHAnsi" w:eastAsiaTheme="minorEastAsia" w:cstheme="minorBidi"/>
      <w:i/>
      <w:iCs/>
      <w:color w:val="156082" w:themeColor="accent1"/>
    </w:rPr>
  </w:style>
  <w:style w:type="paragraph" w:styleId="BodyText">
    <w:name w:val="Body Text"/>
    <w:basedOn w:val="Normal"/>
    <w:link w:val="BodyTextChar"/>
    <w:uiPriority w:val="99"/>
    <w:semiHidden/>
    <w:unhideWhenUsed/>
    <w:rsid w:val="00553B30"/>
    <w:pPr>
      <w:spacing w:after="120"/>
    </w:pPr>
  </w:style>
  <w:style w:type="character" w:styleId="BodyTextChar" w:customStyle="1">
    <w:name w:val="Body Text Char"/>
    <w:basedOn w:val="DefaultParagraphFont"/>
    <w:link w:val="BodyText"/>
    <w:uiPriority w:val="99"/>
    <w:semiHidden/>
    <w:rsid w:val="00553B30"/>
  </w:style>
  <w:style w:type="paragraph" w:styleId="BodyText2">
    <w:name w:val="Body Text 2"/>
    <w:basedOn w:val="Normal"/>
    <w:link w:val="BodyText2Char"/>
    <w:uiPriority w:val="99"/>
    <w:semiHidden/>
    <w:unhideWhenUsed/>
    <w:rsid w:val="00553B30"/>
    <w:pPr>
      <w:spacing w:after="120" w:line="480" w:lineRule="auto"/>
    </w:pPr>
  </w:style>
  <w:style w:type="character" w:styleId="BodyText2Char" w:customStyle="1">
    <w:name w:val="Body Text 2 Char"/>
    <w:basedOn w:val="DefaultParagraphFont"/>
    <w:link w:val="BodyText2"/>
    <w:uiPriority w:val="99"/>
    <w:semiHidden/>
    <w:rsid w:val="00553B30"/>
  </w:style>
  <w:style w:type="paragraph" w:styleId="BodyText3">
    <w:name w:val="Body Text 3"/>
    <w:basedOn w:val="Normal"/>
    <w:link w:val="BodyText3Char"/>
    <w:uiPriority w:val="99"/>
    <w:semiHidden/>
    <w:unhideWhenUsed/>
    <w:rsid w:val="00553B30"/>
    <w:pPr>
      <w:spacing w:after="120"/>
    </w:pPr>
    <w:rPr>
      <w:sz w:val="16"/>
      <w:szCs w:val="16"/>
    </w:rPr>
  </w:style>
  <w:style w:type="character" w:styleId="BodyText3Char" w:customStyle="1">
    <w:name w:val="Body Text 3 Char"/>
    <w:basedOn w:val="DefaultParagraphFont"/>
    <w:link w:val="BodyText3"/>
    <w:uiPriority w:val="99"/>
    <w:semiHidden/>
    <w:rsid w:val="00553B30"/>
    <w:rPr>
      <w:sz w:val="16"/>
      <w:szCs w:val="16"/>
    </w:rPr>
  </w:style>
  <w:style w:type="paragraph" w:styleId="BodyTextFirstIndent">
    <w:name w:val="Body Text First Indent"/>
    <w:basedOn w:val="BodyText"/>
    <w:link w:val="BodyTextFirstIndentChar"/>
    <w:uiPriority w:val="99"/>
    <w:semiHidden/>
    <w:unhideWhenUsed/>
    <w:rsid w:val="00553B30"/>
    <w:pPr>
      <w:spacing w:after="160"/>
      <w:ind w:firstLine="360"/>
    </w:pPr>
  </w:style>
  <w:style w:type="character" w:styleId="BodyTextFirstIndentChar" w:customStyle="1">
    <w:name w:val="Body Text First Indent Char"/>
    <w:basedOn w:val="BodyTextChar"/>
    <w:link w:val="BodyTextFirstIndent"/>
    <w:uiPriority w:val="99"/>
    <w:semiHidden/>
    <w:rsid w:val="00553B30"/>
  </w:style>
  <w:style w:type="paragraph" w:styleId="BodyTextIndent">
    <w:name w:val="Body Text Indent"/>
    <w:basedOn w:val="Normal"/>
    <w:link w:val="BodyTextIndentChar"/>
    <w:uiPriority w:val="99"/>
    <w:semiHidden/>
    <w:unhideWhenUsed/>
    <w:rsid w:val="00553B30"/>
    <w:pPr>
      <w:spacing w:after="120"/>
      <w:ind w:left="360"/>
    </w:pPr>
  </w:style>
  <w:style w:type="character" w:styleId="BodyTextIndentChar" w:customStyle="1">
    <w:name w:val="Body Text Indent Char"/>
    <w:basedOn w:val="DefaultParagraphFont"/>
    <w:link w:val="BodyTextIndent"/>
    <w:uiPriority w:val="99"/>
    <w:semiHidden/>
    <w:rsid w:val="00553B30"/>
  </w:style>
  <w:style w:type="paragraph" w:styleId="BodyTextFirstIndent2">
    <w:name w:val="Body Text First Indent 2"/>
    <w:basedOn w:val="BodyTextIndent"/>
    <w:link w:val="BodyTextFirstIndent2Char"/>
    <w:uiPriority w:val="99"/>
    <w:semiHidden/>
    <w:unhideWhenUsed/>
    <w:rsid w:val="00553B30"/>
    <w:pPr>
      <w:spacing w:after="160"/>
      <w:ind w:firstLine="360"/>
    </w:pPr>
  </w:style>
  <w:style w:type="character" w:styleId="BodyTextFirstIndent2Char" w:customStyle="1">
    <w:name w:val="Body Text First Indent 2 Char"/>
    <w:basedOn w:val="BodyTextIndentChar"/>
    <w:link w:val="BodyTextFirstIndent2"/>
    <w:uiPriority w:val="99"/>
    <w:semiHidden/>
    <w:rsid w:val="00553B30"/>
  </w:style>
  <w:style w:type="paragraph" w:styleId="BodyTextIndent2">
    <w:name w:val="Body Text Indent 2"/>
    <w:basedOn w:val="Normal"/>
    <w:link w:val="BodyTextIndent2Char"/>
    <w:uiPriority w:val="99"/>
    <w:semiHidden/>
    <w:unhideWhenUsed/>
    <w:rsid w:val="00553B30"/>
    <w:pPr>
      <w:spacing w:after="120" w:line="480" w:lineRule="auto"/>
      <w:ind w:left="360"/>
    </w:pPr>
  </w:style>
  <w:style w:type="character" w:styleId="BodyTextIndent2Char" w:customStyle="1">
    <w:name w:val="Body Text Indent 2 Char"/>
    <w:basedOn w:val="DefaultParagraphFont"/>
    <w:link w:val="BodyTextIndent2"/>
    <w:uiPriority w:val="99"/>
    <w:semiHidden/>
    <w:rsid w:val="00553B30"/>
  </w:style>
  <w:style w:type="paragraph" w:styleId="BodyTextIndent3">
    <w:name w:val="Body Text Indent 3"/>
    <w:basedOn w:val="Normal"/>
    <w:link w:val="BodyTextIndent3Char"/>
    <w:uiPriority w:val="99"/>
    <w:semiHidden/>
    <w:unhideWhenUsed/>
    <w:rsid w:val="00553B30"/>
    <w:pPr>
      <w:spacing w:after="120"/>
      <w:ind w:left="360"/>
    </w:pPr>
    <w:rPr>
      <w:sz w:val="16"/>
      <w:szCs w:val="16"/>
    </w:rPr>
  </w:style>
  <w:style w:type="character" w:styleId="BodyTextIndent3Char" w:customStyle="1">
    <w:name w:val="Body Text Indent 3 Char"/>
    <w:basedOn w:val="DefaultParagraphFont"/>
    <w:link w:val="BodyTextIndent3"/>
    <w:uiPriority w:val="99"/>
    <w:semiHidden/>
    <w:rsid w:val="00553B30"/>
    <w:rPr>
      <w:sz w:val="16"/>
      <w:szCs w:val="16"/>
    </w:rPr>
  </w:style>
  <w:style w:type="paragraph" w:styleId="Closing">
    <w:name w:val="Closing"/>
    <w:basedOn w:val="Normal"/>
    <w:link w:val="ClosingChar"/>
    <w:uiPriority w:val="99"/>
    <w:semiHidden/>
    <w:unhideWhenUsed/>
    <w:rsid w:val="00553B30"/>
    <w:pPr>
      <w:spacing w:after="0" w:line="240" w:lineRule="auto"/>
      <w:ind w:left="4320"/>
    </w:pPr>
  </w:style>
  <w:style w:type="character" w:styleId="ClosingChar" w:customStyle="1">
    <w:name w:val="Closing Char"/>
    <w:basedOn w:val="DefaultParagraphFont"/>
    <w:link w:val="Closing"/>
    <w:uiPriority w:val="99"/>
    <w:semiHidden/>
    <w:rsid w:val="00553B30"/>
  </w:style>
  <w:style w:type="paragraph" w:styleId="Date">
    <w:name w:val="Date"/>
    <w:basedOn w:val="Normal"/>
    <w:next w:val="Normal"/>
    <w:link w:val="DateChar"/>
    <w:uiPriority w:val="99"/>
    <w:semiHidden/>
    <w:unhideWhenUsed/>
    <w:rsid w:val="00553B30"/>
  </w:style>
  <w:style w:type="character" w:styleId="DateChar" w:customStyle="1">
    <w:name w:val="Date Char"/>
    <w:basedOn w:val="DefaultParagraphFont"/>
    <w:link w:val="Date"/>
    <w:uiPriority w:val="99"/>
    <w:semiHidden/>
    <w:rsid w:val="00553B30"/>
  </w:style>
  <w:style w:type="paragraph" w:styleId="DocumentMap">
    <w:name w:val="Document Map"/>
    <w:basedOn w:val="Normal"/>
    <w:link w:val="DocumentMapChar"/>
    <w:uiPriority w:val="99"/>
    <w:semiHidden/>
    <w:unhideWhenUsed/>
    <w:rsid w:val="00553B30"/>
    <w:pPr>
      <w:spacing w:after="0" w:line="240" w:lineRule="auto"/>
    </w:pPr>
    <w:rPr>
      <w:rFonts w:ascii="Segoe UI" w:hAnsi="Segoe UI" w:cs="Segoe UI"/>
      <w:sz w:val="16"/>
      <w:szCs w:val="16"/>
    </w:rPr>
  </w:style>
  <w:style w:type="character" w:styleId="DocumentMapChar" w:customStyle="1">
    <w:name w:val="Document Map Char"/>
    <w:basedOn w:val="DefaultParagraphFont"/>
    <w:link w:val="DocumentMap"/>
    <w:uiPriority w:val="99"/>
    <w:semiHidden/>
    <w:rsid w:val="00553B30"/>
    <w:rPr>
      <w:rFonts w:ascii="Segoe UI" w:hAnsi="Segoe UI" w:cs="Segoe UI"/>
      <w:sz w:val="16"/>
      <w:szCs w:val="16"/>
    </w:rPr>
  </w:style>
  <w:style w:type="paragraph" w:styleId="E-mailSignature">
    <w:name w:val="E-mail Signature"/>
    <w:basedOn w:val="Normal"/>
    <w:link w:val="E-mailSignatureChar"/>
    <w:uiPriority w:val="99"/>
    <w:semiHidden/>
    <w:unhideWhenUsed/>
    <w:rsid w:val="00553B30"/>
    <w:pPr>
      <w:spacing w:after="0" w:line="240" w:lineRule="auto"/>
    </w:pPr>
  </w:style>
  <w:style w:type="character" w:styleId="E-mailSignatureChar" w:customStyle="1">
    <w:name w:val="E-mail Signature Char"/>
    <w:basedOn w:val="DefaultParagraphFont"/>
    <w:link w:val="E-mailSignature"/>
    <w:uiPriority w:val="99"/>
    <w:semiHidden/>
    <w:rsid w:val="00553B30"/>
  </w:style>
  <w:style w:type="paragraph" w:styleId="EndnoteText">
    <w:name w:val="endnote text"/>
    <w:basedOn w:val="Normal"/>
    <w:link w:val="EndnoteTextChar"/>
    <w:uiPriority w:val="99"/>
    <w:semiHidden/>
    <w:unhideWhenUsed/>
    <w:rsid w:val="00553B30"/>
    <w:pPr>
      <w:spacing w:after="0" w:line="240" w:lineRule="auto"/>
    </w:pPr>
    <w:rPr>
      <w:sz w:val="20"/>
      <w:szCs w:val="20"/>
    </w:rPr>
  </w:style>
  <w:style w:type="character" w:styleId="EndnoteTextChar" w:customStyle="1">
    <w:name w:val="Endnote Text Char"/>
    <w:basedOn w:val="DefaultParagraphFont"/>
    <w:link w:val="EndnoteText"/>
    <w:uiPriority w:val="99"/>
    <w:semiHidden/>
    <w:rsid w:val="00553B30"/>
    <w:rPr>
      <w:sz w:val="20"/>
      <w:szCs w:val="20"/>
    </w:rPr>
  </w:style>
  <w:style w:type="paragraph" w:styleId="EnvelopeAddress">
    <w:name w:val="envelope address"/>
    <w:basedOn w:val="Normal"/>
    <w:uiPriority w:val="99"/>
    <w:semiHidden/>
    <w:unhideWhenUsed/>
    <w:rsid w:val="00553B30"/>
    <w:pPr>
      <w:framePr w:w="7920" w:h="1980" w:hSpace="180" w:wrap="auto" w:hAnchor="page" w:xAlign="center" w:yAlign="bottom" w:hRule="exact"/>
      <w:spacing w:after="0" w:line="240" w:lineRule="auto"/>
      <w:ind w:left="2880"/>
    </w:pPr>
    <w:rPr>
      <w:rFonts w:asciiTheme="majorHAnsi" w:hAnsiTheme="majorHAnsi" w:eastAsiaTheme="majorEastAsia" w:cstheme="majorBidi"/>
      <w:szCs w:val="24"/>
    </w:rPr>
  </w:style>
  <w:style w:type="paragraph" w:styleId="EnvelopeReturn">
    <w:name w:val="envelope return"/>
    <w:basedOn w:val="Normal"/>
    <w:uiPriority w:val="99"/>
    <w:semiHidden/>
    <w:unhideWhenUsed/>
    <w:rsid w:val="00553B30"/>
    <w:pPr>
      <w:spacing w:after="0" w:line="240" w:lineRule="auto"/>
    </w:pPr>
    <w:rPr>
      <w:rFonts w:asciiTheme="majorHAnsi" w:hAnsiTheme="majorHAnsi" w:eastAsiaTheme="majorEastAsia" w:cstheme="majorBidi"/>
      <w:sz w:val="20"/>
      <w:szCs w:val="20"/>
    </w:rPr>
  </w:style>
  <w:style w:type="paragraph" w:styleId="HTMLAddress">
    <w:name w:val="HTML Address"/>
    <w:basedOn w:val="Normal"/>
    <w:link w:val="HTMLAddressChar"/>
    <w:uiPriority w:val="99"/>
    <w:semiHidden/>
    <w:unhideWhenUsed/>
    <w:rsid w:val="00553B30"/>
    <w:pPr>
      <w:spacing w:after="0" w:line="240" w:lineRule="auto"/>
    </w:pPr>
    <w:rPr>
      <w:i/>
      <w:iCs/>
    </w:rPr>
  </w:style>
  <w:style w:type="character" w:styleId="HTMLAddressChar" w:customStyle="1">
    <w:name w:val="HTML Address Char"/>
    <w:basedOn w:val="DefaultParagraphFont"/>
    <w:link w:val="HTMLAddress"/>
    <w:uiPriority w:val="99"/>
    <w:semiHidden/>
    <w:rsid w:val="00553B30"/>
    <w:rPr>
      <w:i/>
      <w:iCs/>
    </w:rPr>
  </w:style>
  <w:style w:type="paragraph" w:styleId="HTMLPreformatted">
    <w:name w:val="HTML Preformatted"/>
    <w:basedOn w:val="Normal"/>
    <w:link w:val="HTMLPreformattedChar"/>
    <w:uiPriority w:val="99"/>
    <w:semiHidden/>
    <w:unhideWhenUsed/>
    <w:rsid w:val="00553B30"/>
    <w:pPr>
      <w:spacing w:after="0" w:line="240" w:lineRule="auto"/>
    </w:pPr>
    <w:rPr>
      <w:rFonts w:ascii="Consolas" w:hAnsi="Consolas"/>
      <w:sz w:val="20"/>
      <w:szCs w:val="20"/>
    </w:rPr>
  </w:style>
  <w:style w:type="character" w:styleId="HTMLPreformattedChar" w:customStyle="1">
    <w:name w:val="HTML Preformatted Char"/>
    <w:basedOn w:val="DefaultParagraphFont"/>
    <w:link w:val="HTMLPreformatted"/>
    <w:uiPriority w:val="99"/>
    <w:semiHidden/>
    <w:rsid w:val="00553B30"/>
    <w:rPr>
      <w:rFonts w:ascii="Consolas" w:hAnsi="Consolas"/>
      <w:sz w:val="20"/>
      <w:szCs w:val="20"/>
    </w:rPr>
  </w:style>
  <w:style w:type="paragraph" w:styleId="Index1">
    <w:name w:val="index 1"/>
    <w:basedOn w:val="Normal"/>
    <w:next w:val="Normal"/>
    <w:autoRedefine/>
    <w:uiPriority w:val="99"/>
    <w:semiHidden/>
    <w:unhideWhenUsed/>
    <w:rsid w:val="00553B30"/>
    <w:pPr>
      <w:spacing w:after="0" w:line="240" w:lineRule="auto"/>
      <w:ind w:left="240" w:hanging="240"/>
    </w:pPr>
  </w:style>
  <w:style w:type="paragraph" w:styleId="Index2">
    <w:name w:val="index 2"/>
    <w:basedOn w:val="Normal"/>
    <w:next w:val="Normal"/>
    <w:autoRedefine/>
    <w:uiPriority w:val="99"/>
    <w:semiHidden/>
    <w:unhideWhenUsed/>
    <w:rsid w:val="00553B30"/>
    <w:pPr>
      <w:spacing w:after="0" w:line="240" w:lineRule="auto"/>
      <w:ind w:left="480" w:hanging="240"/>
    </w:pPr>
  </w:style>
  <w:style w:type="paragraph" w:styleId="Index3">
    <w:name w:val="index 3"/>
    <w:basedOn w:val="Normal"/>
    <w:next w:val="Normal"/>
    <w:autoRedefine/>
    <w:uiPriority w:val="99"/>
    <w:semiHidden/>
    <w:unhideWhenUsed/>
    <w:rsid w:val="00553B30"/>
    <w:pPr>
      <w:spacing w:after="0" w:line="240" w:lineRule="auto"/>
      <w:ind w:left="720" w:hanging="240"/>
    </w:pPr>
  </w:style>
  <w:style w:type="paragraph" w:styleId="Index4">
    <w:name w:val="index 4"/>
    <w:basedOn w:val="Normal"/>
    <w:next w:val="Normal"/>
    <w:autoRedefine/>
    <w:uiPriority w:val="99"/>
    <w:semiHidden/>
    <w:unhideWhenUsed/>
    <w:rsid w:val="00553B30"/>
    <w:pPr>
      <w:spacing w:after="0" w:line="240" w:lineRule="auto"/>
      <w:ind w:left="960" w:hanging="240"/>
    </w:pPr>
  </w:style>
  <w:style w:type="paragraph" w:styleId="Index5">
    <w:name w:val="index 5"/>
    <w:basedOn w:val="Normal"/>
    <w:next w:val="Normal"/>
    <w:autoRedefine/>
    <w:uiPriority w:val="99"/>
    <w:semiHidden/>
    <w:unhideWhenUsed/>
    <w:rsid w:val="00553B30"/>
    <w:pPr>
      <w:spacing w:after="0" w:line="240" w:lineRule="auto"/>
      <w:ind w:left="1200" w:hanging="240"/>
    </w:pPr>
  </w:style>
  <w:style w:type="paragraph" w:styleId="Index6">
    <w:name w:val="index 6"/>
    <w:basedOn w:val="Normal"/>
    <w:next w:val="Normal"/>
    <w:autoRedefine/>
    <w:uiPriority w:val="99"/>
    <w:semiHidden/>
    <w:unhideWhenUsed/>
    <w:rsid w:val="00553B30"/>
    <w:pPr>
      <w:spacing w:after="0" w:line="240" w:lineRule="auto"/>
      <w:ind w:left="1440" w:hanging="240"/>
    </w:pPr>
  </w:style>
  <w:style w:type="paragraph" w:styleId="Index7">
    <w:name w:val="index 7"/>
    <w:basedOn w:val="Normal"/>
    <w:next w:val="Normal"/>
    <w:autoRedefine/>
    <w:uiPriority w:val="99"/>
    <w:semiHidden/>
    <w:unhideWhenUsed/>
    <w:rsid w:val="00553B30"/>
    <w:pPr>
      <w:spacing w:after="0" w:line="240" w:lineRule="auto"/>
      <w:ind w:left="1680" w:hanging="240"/>
    </w:pPr>
  </w:style>
  <w:style w:type="paragraph" w:styleId="Index8">
    <w:name w:val="index 8"/>
    <w:basedOn w:val="Normal"/>
    <w:next w:val="Normal"/>
    <w:autoRedefine/>
    <w:uiPriority w:val="99"/>
    <w:semiHidden/>
    <w:unhideWhenUsed/>
    <w:rsid w:val="00553B30"/>
    <w:pPr>
      <w:spacing w:after="0" w:line="240" w:lineRule="auto"/>
      <w:ind w:left="1920" w:hanging="240"/>
    </w:pPr>
  </w:style>
  <w:style w:type="paragraph" w:styleId="Index9">
    <w:name w:val="index 9"/>
    <w:basedOn w:val="Normal"/>
    <w:next w:val="Normal"/>
    <w:autoRedefine/>
    <w:uiPriority w:val="99"/>
    <w:semiHidden/>
    <w:unhideWhenUsed/>
    <w:rsid w:val="00553B30"/>
    <w:pPr>
      <w:spacing w:after="0" w:line="240" w:lineRule="auto"/>
      <w:ind w:left="2160" w:hanging="240"/>
    </w:pPr>
  </w:style>
  <w:style w:type="paragraph" w:styleId="IndexHeading">
    <w:name w:val="index heading"/>
    <w:basedOn w:val="Normal"/>
    <w:next w:val="Index1"/>
    <w:uiPriority w:val="99"/>
    <w:semiHidden/>
    <w:unhideWhenUsed/>
    <w:rsid w:val="00553B30"/>
    <w:rPr>
      <w:rFonts w:asciiTheme="majorHAnsi" w:hAnsiTheme="majorHAnsi" w:eastAsiaTheme="majorEastAsia" w:cstheme="majorBidi"/>
      <w:b/>
      <w:bCs/>
    </w:rPr>
  </w:style>
  <w:style w:type="paragraph" w:styleId="List">
    <w:name w:val="List"/>
    <w:basedOn w:val="Normal"/>
    <w:uiPriority w:val="99"/>
    <w:semiHidden/>
    <w:unhideWhenUsed/>
    <w:rsid w:val="00553B30"/>
    <w:pPr>
      <w:ind w:left="360" w:hanging="360"/>
      <w:contextualSpacing/>
    </w:pPr>
  </w:style>
  <w:style w:type="paragraph" w:styleId="List2">
    <w:name w:val="List 2"/>
    <w:basedOn w:val="Normal"/>
    <w:uiPriority w:val="99"/>
    <w:semiHidden/>
    <w:unhideWhenUsed/>
    <w:rsid w:val="00553B30"/>
    <w:pPr>
      <w:ind w:left="720" w:hanging="360"/>
      <w:contextualSpacing/>
    </w:pPr>
  </w:style>
  <w:style w:type="paragraph" w:styleId="List3">
    <w:name w:val="List 3"/>
    <w:basedOn w:val="Normal"/>
    <w:uiPriority w:val="99"/>
    <w:semiHidden/>
    <w:unhideWhenUsed/>
    <w:rsid w:val="00553B30"/>
    <w:pPr>
      <w:ind w:left="1080" w:hanging="360"/>
      <w:contextualSpacing/>
    </w:pPr>
  </w:style>
  <w:style w:type="paragraph" w:styleId="List4">
    <w:name w:val="List 4"/>
    <w:basedOn w:val="Normal"/>
    <w:uiPriority w:val="99"/>
    <w:semiHidden/>
    <w:unhideWhenUsed/>
    <w:rsid w:val="00553B30"/>
    <w:pPr>
      <w:ind w:left="1440" w:hanging="360"/>
      <w:contextualSpacing/>
    </w:pPr>
  </w:style>
  <w:style w:type="paragraph" w:styleId="List5">
    <w:name w:val="List 5"/>
    <w:basedOn w:val="Normal"/>
    <w:uiPriority w:val="99"/>
    <w:semiHidden/>
    <w:unhideWhenUsed/>
    <w:rsid w:val="00553B30"/>
    <w:pPr>
      <w:ind w:left="1800" w:hanging="360"/>
      <w:contextualSpacing/>
    </w:pPr>
  </w:style>
  <w:style w:type="paragraph" w:styleId="ListBullet">
    <w:name w:val="List Bullet"/>
    <w:basedOn w:val="Normal"/>
    <w:uiPriority w:val="99"/>
    <w:semiHidden/>
    <w:unhideWhenUsed/>
    <w:rsid w:val="00553B30"/>
    <w:pPr>
      <w:numPr>
        <w:numId w:val="37"/>
      </w:numPr>
      <w:contextualSpacing/>
    </w:pPr>
  </w:style>
  <w:style w:type="paragraph" w:styleId="ListBullet2">
    <w:name w:val="List Bullet 2"/>
    <w:basedOn w:val="Normal"/>
    <w:uiPriority w:val="99"/>
    <w:semiHidden/>
    <w:unhideWhenUsed/>
    <w:rsid w:val="00553B30"/>
    <w:pPr>
      <w:numPr>
        <w:numId w:val="38"/>
      </w:numPr>
      <w:contextualSpacing/>
    </w:pPr>
  </w:style>
  <w:style w:type="paragraph" w:styleId="ListBullet3">
    <w:name w:val="List Bullet 3"/>
    <w:basedOn w:val="Normal"/>
    <w:uiPriority w:val="99"/>
    <w:semiHidden/>
    <w:unhideWhenUsed/>
    <w:rsid w:val="00553B30"/>
    <w:pPr>
      <w:numPr>
        <w:numId w:val="39"/>
      </w:numPr>
      <w:contextualSpacing/>
    </w:pPr>
  </w:style>
  <w:style w:type="paragraph" w:styleId="ListBullet4">
    <w:name w:val="List Bullet 4"/>
    <w:basedOn w:val="Normal"/>
    <w:uiPriority w:val="99"/>
    <w:semiHidden/>
    <w:unhideWhenUsed/>
    <w:rsid w:val="00553B30"/>
    <w:pPr>
      <w:numPr>
        <w:numId w:val="40"/>
      </w:numPr>
      <w:contextualSpacing/>
    </w:pPr>
  </w:style>
  <w:style w:type="paragraph" w:styleId="ListBullet5">
    <w:name w:val="List Bullet 5"/>
    <w:basedOn w:val="Normal"/>
    <w:uiPriority w:val="99"/>
    <w:semiHidden/>
    <w:unhideWhenUsed/>
    <w:rsid w:val="00553B30"/>
    <w:pPr>
      <w:numPr>
        <w:numId w:val="41"/>
      </w:numPr>
      <w:contextualSpacing/>
    </w:pPr>
  </w:style>
  <w:style w:type="paragraph" w:styleId="ListContinue">
    <w:name w:val="List Continue"/>
    <w:basedOn w:val="Normal"/>
    <w:uiPriority w:val="99"/>
    <w:semiHidden/>
    <w:unhideWhenUsed/>
    <w:rsid w:val="00553B30"/>
    <w:pPr>
      <w:spacing w:after="120"/>
      <w:ind w:left="360"/>
      <w:contextualSpacing/>
    </w:pPr>
  </w:style>
  <w:style w:type="paragraph" w:styleId="ListContinue2">
    <w:name w:val="List Continue 2"/>
    <w:basedOn w:val="Normal"/>
    <w:uiPriority w:val="99"/>
    <w:semiHidden/>
    <w:unhideWhenUsed/>
    <w:rsid w:val="00553B30"/>
    <w:pPr>
      <w:spacing w:after="120"/>
      <w:ind w:left="720"/>
      <w:contextualSpacing/>
    </w:pPr>
  </w:style>
  <w:style w:type="paragraph" w:styleId="ListContinue3">
    <w:name w:val="List Continue 3"/>
    <w:basedOn w:val="Normal"/>
    <w:uiPriority w:val="99"/>
    <w:semiHidden/>
    <w:unhideWhenUsed/>
    <w:rsid w:val="00553B30"/>
    <w:pPr>
      <w:spacing w:after="120"/>
      <w:ind w:left="1080"/>
      <w:contextualSpacing/>
    </w:pPr>
  </w:style>
  <w:style w:type="paragraph" w:styleId="ListContinue4">
    <w:name w:val="List Continue 4"/>
    <w:basedOn w:val="Normal"/>
    <w:uiPriority w:val="99"/>
    <w:semiHidden/>
    <w:unhideWhenUsed/>
    <w:rsid w:val="00553B30"/>
    <w:pPr>
      <w:spacing w:after="120"/>
      <w:ind w:left="1440"/>
      <w:contextualSpacing/>
    </w:pPr>
  </w:style>
  <w:style w:type="paragraph" w:styleId="ListContinue5">
    <w:name w:val="List Continue 5"/>
    <w:basedOn w:val="Normal"/>
    <w:uiPriority w:val="99"/>
    <w:semiHidden/>
    <w:unhideWhenUsed/>
    <w:rsid w:val="00553B30"/>
    <w:pPr>
      <w:spacing w:after="120"/>
      <w:ind w:left="1800"/>
      <w:contextualSpacing/>
    </w:pPr>
  </w:style>
  <w:style w:type="paragraph" w:styleId="ListNumber">
    <w:name w:val="List Number"/>
    <w:basedOn w:val="Normal"/>
    <w:uiPriority w:val="99"/>
    <w:semiHidden/>
    <w:unhideWhenUsed/>
    <w:rsid w:val="00553B30"/>
    <w:pPr>
      <w:numPr>
        <w:numId w:val="42"/>
      </w:numPr>
      <w:contextualSpacing/>
    </w:pPr>
  </w:style>
  <w:style w:type="paragraph" w:styleId="ListNumber2">
    <w:name w:val="List Number 2"/>
    <w:basedOn w:val="Normal"/>
    <w:uiPriority w:val="99"/>
    <w:semiHidden/>
    <w:unhideWhenUsed/>
    <w:rsid w:val="00553B30"/>
    <w:pPr>
      <w:numPr>
        <w:numId w:val="43"/>
      </w:numPr>
      <w:contextualSpacing/>
    </w:pPr>
  </w:style>
  <w:style w:type="paragraph" w:styleId="ListNumber3">
    <w:name w:val="List Number 3"/>
    <w:basedOn w:val="Normal"/>
    <w:uiPriority w:val="99"/>
    <w:semiHidden/>
    <w:unhideWhenUsed/>
    <w:rsid w:val="00553B30"/>
    <w:pPr>
      <w:numPr>
        <w:numId w:val="44"/>
      </w:numPr>
      <w:contextualSpacing/>
    </w:pPr>
  </w:style>
  <w:style w:type="paragraph" w:styleId="ListNumber4">
    <w:name w:val="List Number 4"/>
    <w:basedOn w:val="Normal"/>
    <w:uiPriority w:val="99"/>
    <w:semiHidden/>
    <w:unhideWhenUsed/>
    <w:rsid w:val="00553B30"/>
    <w:pPr>
      <w:numPr>
        <w:numId w:val="45"/>
      </w:numPr>
      <w:contextualSpacing/>
    </w:pPr>
  </w:style>
  <w:style w:type="paragraph" w:styleId="ListNumber5">
    <w:name w:val="List Number 5"/>
    <w:basedOn w:val="Normal"/>
    <w:uiPriority w:val="99"/>
    <w:semiHidden/>
    <w:unhideWhenUsed/>
    <w:rsid w:val="00553B30"/>
    <w:pPr>
      <w:numPr>
        <w:numId w:val="46"/>
      </w:numPr>
      <w:contextualSpacing/>
    </w:pPr>
  </w:style>
  <w:style w:type="paragraph" w:styleId="MacroText">
    <w:name w:val="macro"/>
    <w:link w:val="MacroTextChar"/>
    <w:uiPriority w:val="99"/>
    <w:semiHidden/>
    <w:unhideWhenUsed/>
    <w:rsid w:val="00553B3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styleId="MacroTextChar" w:customStyle="1">
    <w:name w:val="Macro Text Char"/>
    <w:basedOn w:val="DefaultParagraphFont"/>
    <w:link w:val="MacroText"/>
    <w:uiPriority w:val="99"/>
    <w:semiHidden/>
    <w:rsid w:val="00553B30"/>
    <w:rPr>
      <w:rFonts w:ascii="Consolas" w:hAnsi="Consolas"/>
      <w:sz w:val="20"/>
      <w:szCs w:val="20"/>
    </w:rPr>
  </w:style>
  <w:style w:type="paragraph" w:styleId="MessageHeader">
    <w:name w:val="Message Header"/>
    <w:basedOn w:val="Normal"/>
    <w:link w:val="MessageHeaderChar"/>
    <w:uiPriority w:val="99"/>
    <w:semiHidden/>
    <w:unhideWhenUsed/>
    <w:rsid w:val="00553B30"/>
    <w:pPr>
      <w:pBdr>
        <w:top w:val="single" w:color="auto" w:sz="6" w:space="1"/>
        <w:left w:val="single" w:color="auto" w:sz="6" w:space="1"/>
        <w:bottom w:val="single" w:color="auto" w:sz="6" w:space="1"/>
        <w:right w:val="single" w:color="auto" w:sz="6" w:space="1"/>
      </w:pBdr>
      <w:shd w:val="pct20" w:color="auto" w:fill="auto"/>
      <w:spacing w:after="0" w:line="240" w:lineRule="auto"/>
      <w:ind w:left="1080" w:hanging="1080"/>
    </w:pPr>
    <w:rPr>
      <w:rFonts w:asciiTheme="majorHAnsi" w:hAnsiTheme="majorHAnsi" w:eastAsiaTheme="majorEastAsia" w:cstheme="majorBidi"/>
      <w:szCs w:val="24"/>
    </w:rPr>
  </w:style>
  <w:style w:type="character" w:styleId="MessageHeaderChar" w:customStyle="1">
    <w:name w:val="Message Header Char"/>
    <w:basedOn w:val="DefaultParagraphFont"/>
    <w:link w:val="MessageHeader"/>
    <w:uiPriority w:val="99"/>
    <w:semiHidden/>
    <w:rsid w:val="00553B30"/>
    <w:rPr>
      <w:rFonts w:asciiTheme="majorHAnsi" w:hAnsiTheme="majorHAnsi" w:eastAsiaTheme="majorEastAsia" w:cstheme="majorBidi"/>
      <w:szCs w:val="24"/>
      <w:shd w:val="pct20" w:color="auto" w:fill="auto"/>
    </w:rPr>
  </w:style>
  <w:style w:type="paragraph" w:styleId="NoSpacing">
    <w:name w:val="No Spacing"/>
    <w:uiPriority w:val="1"/>
    <w:qFormat/>
    <w:rsid w:val="00553B30"/>
    <w:pPr>
      <w:spacing w:after="0" w:line="240" w:lineRule="auto"/>
    </w:pPr>
  </w:style>
  <w:style w:type="paragraph" w:styleId="NormalWeb">
    <w:name w:val="Normal (Web)"/>
    <w:basedOn w:val="Normal"/>
    <w:uiPriority w:val="99"/>
    <w:semiHidden/>
    <w:unhideWhenUsed/>
    <w:rsid w:val="00553B30"/>
    <w:rPr>
      <w:szCs w:val="24"/>
    </w:rPr>
  </w:style>
  <w:style w:type="paragraph" w:styleId="NormalIndent">
    <w:name w:val="Normal Indent"/>
    <w:basedOn w:val="Normal"/>
    <w:uiPriority w:val="99"/>
    <w:semiHidden/>
    <w:unhideWhenUsed/>
    <w:rsid w:val="00553B30"/>
    <w:pPr>
      <w:ind w:left="720"/>
    </w:pPr>
  </w:style>
  <w:style w:type="paragraph" w:styleId="NoteHeading">
    <w:name w:val="Note Heading"/>
    <w:basedOn w:val="Normal"/>
    <w:next w:val="Normal"/>
    <w:link w:val="NoteHeadingChar"/>
    <w:uiPriority w:val="99"/>
    <w:semiHidden/>
    <w:unhideWhenUsed/>
    <w:rsid w:val="00553B30"/>
    <w:pPr>
      <w:spacing w:after="0" w:line="240" w:lineRule="auto"/>
    </w:pPr>
  </w:style>
  <w:style w:type="character" w:styleId="NoteHeadingChar" w:customStyle="1">
    <w:name w:val="Note Heading Char"/>
    <w:basedOn w:val="DefaultParagraphFont"/>
    <w:link w:val="NoteHeading"/>
    <w:uiPriority w:val="99"/>
    <w:semiHidden/>
    <w:rsid w:val="00553B30"/>
  </w:style>
  <w:style w:type="paragraph" w:styleId="PlainText">
    <w:name w:val="Plain Text"/>
    <w:basedOn w:val="Normal"/>
    <w:link w:val="PlainTextChar"/>
    <w:uiPriority w:val="99"/>
    <w:semiHidden/>
    <w:unhideWhenUsed/>
    <w:rsid w:val="00553B30"/>
    <w:pPr>
      <w:spacing w:after="0" w:line="240" w:lineRule="auto"/>
    </w:pPr>
    <w:rPr>
      <w:rFonts w:ascii="Consolas" w:hAnsi="Consolas"/>
      <w:sz w:val="21"/>
      <w:szCs w:val="21"/>
    </w:rPr>
  </w:style>
  <w:style w:type="character" w:styleId="PlainTextChar" w:customStyle="1">
    <w:name w:val="Plain Text Char"/>
    <w:basedOn w:val="DefaultParagraphFont"/>
    <w:link w:val="PlainText"/>
    <w:uiPriority w:val="99"/>
    <w:semiHidden/>
    <w:rsid w:val="00553B30"/>
    <w:rPr>
      <w:rFonts w:ascii="Consolas" w:hAnsi="Consolas"/>
      <w:sz w:val="21"/>
      <w:szCs w:val="21"/>
    </w:rPr>
  </w:style>
  <w:style w:type="paragraph" w:styleId="Salutation">
    <w:name w:val="Salutation"/>
    <w:basedOn w:val="Normal"/>
    <w:next w:val="Normal"/>
    <w:link w:val="SalutationChar"/>
    <w:uiPriority w:val="99"/>
    <w:semiHidden/>
    <w:unhideWhenUsed/>
    <w:rsid w:val="00553B30"/>
  </w:style>
  <w:style w:type="character" w:styleId="SalutationChar" w:customStyle="1">
    <w:name w:val="Salutation Char"/>
    <w:basedOn w:val="DefaultParagraphFont"/>
    <w:link w:val="Salutation"/>
    <w:uiPriority w:val="99"/>
    <w:semiHidden/>
    <w:rsid w:val="00553B30"/>
  </w:style>
  <w:style w:type="paragraph" w:styleId="Signature">
    <w:name w:val="Signature"/>
    <w:basedOn w:val="Normal"/>
    <w:link w:val="SignatureChar"/>
    <w:uiPriority w:val="99"/>
    <w:semiHidden/>
    <w:unhideWhenUsed/>
    <w:rsid w:val="00553B30"/>
    <w:pPr>
      <w:spacing w:after="0" w:line="240" w:lineRule="auto"/>
      <w:ind w:left="4320"/>
    </w:pPr>
  </w:style>
  <w:style w:type="character" w:styleId="SignatureChar" w:customStyle="1">
    <w:name w:val="Signature Char"/>
    <w:basedOn w:val="DefaultParagraphFont"/>
    <w:link w:val="Signature"/>
    <w:uiPriority w:val="99"/>
    <w:semiHidden/>
    <w:rsid w:val="00553B30"/>
  </w:style>
  <w:style w:type="paragraph" w:styleId="TableofAuthorities">
    <w:name w:val="table of authorities"/>
    <w:basedOn w:val="Normal"/>
    <w:next w:val="Normal"/>
    <w:uiPriority w:val="99"/>
    <w:semiHidden/>
    <w:unhideWhenUsed/>
    <w:rsid w:val="00553B30"/>
    <w:pPr>
      <w:spacing w:after="0"/>
      <w:ind w:left="240" w:hanging="240"/>
    </w:pPr>
  </w:style>
  <w:style w:type="paragraph" w:styleId="TOAHeading">
    <w:name w:val="toa heading"/>
    <w:basedOn w:val="Normal"/>
    <w:next w:val="Normal"/>
    <w:uiPriority w:val="99"/>
    <w:semiHidden/>
    <w:unhideWhenUsed/>
    <w:rsid w:val="00553B30"/>
    <w:pPr>
      <w:spacing w:before="120"/>
    </w:pPr>
    <w:rPr>
      <w:rFonts w:asciiTheme="majorHAnsi" w:hAnsiTheme="majorHAnsi" w:eastAsiaTheme="majorEastAsia" w:cstheme="majorBidi"/>
      <w:b/>
      <w:bCs/>
      <w:szCs w:val="24"/>
    </w:rPr>
  </w:style>
  <w:style w:type="paragraph" w:styleId="TOC4">
    <w:name w:val="toc 4"/>
    <w:basedOn w:val="Normal"/>
    <w:next w:val="Normal"/>
    <w:autoRedefine/>
    <w:uiPriority w:val="39"/>
    <w:semiHidden/>
    <w:unhideWhenUsed/>
    <w:rsid w:val="00553B30"/>
    <w:pPr>
      <w:spacing w:after="100"/>
      <w:ind w:left="720"/>
    </w:pPr>
  </w:style>
  <w:style w:type="paragraph" w:styleId="TOC5">
    <w:name w:val="toc 5"/>
    <w:basedOn w:val="Normal"/>
    <w:next w:val="Normal"/>
    <w:autoRedefine/>
    <w:uiPriority w:val="39"/>
    <w:semiHidden/>
    <w:unhideWhenUsed/>
    <w:rsid w:val="00553B30"/>
    <w:pPr>
      <w:spacing w:after="100"/>
      <w:ind w:left="960"/>
    </w:pPr>
  </w:style>
  <w:style w:type="paragraph" w:styleId="TOC6">
    <w:name w:val="toc 6"/>
    <w:basedOn w:val="Normal"/>
    <w:next w:val="Normal"/>
    <w:autoRedefine/>
    <w:uiPriority w:val="39"/>
    <w:semiHidden/>
    <w:unhideWhenUsed/>
    <w:rsid w:val="00553B30"/>
    <w:pPr>
      <w:spacing w:after="100"/>
      <w:ind w:left="1200"/>
    </w:pPr>
  </w:style>
  <w:style w:type="paragraph" w:styleId="TOC7">
    <w:name w:val="toc 7"/>
    <w:basedOn w:val="Normal"/>
    <w:next w:val="Normal"/>
    <w:autoRedefine/>
    <w:uiPriority w:val="39"/>
    <w:semiHidden/>
    <w:unhideWhenUsed/>
    <w:rsid w:val="00553B30"/>
    <w:pPr>
      <w:spacing w:after="100"/>
      <w:ind w:left="1440"/>
    </w:pPr>
  </w:style>
  <w:style w:type="paragraph" w:styleId="TOC8">
    <w:name w:val="toc 8"/>
    <w:basedOn w:val="Normal"/>
    <w:next w:val="Normal"/>
    <w:autoRedefine/>
    <w:uiPriority w:val="39"/>
    <w:semiHidden/>
    <w:unhideWhenUsed/>
    <w:rsid w:val="00553B30"/>
    <w:pPr>
      <w:spacing w:after="100"/>
      <w:ind w:left="1680"/>
    </w:pPr>
  </w:style>
  <w:style w:type="paragraph" w:styleId="TOC9">
    <w:name w:val="toc 9"/>
    <w:basedOn w:val="Normal"/>
    <w:next w:val="Normal"/>
    <w:autoRedefine/>
    <w:uiPriority w:val="39"/>
    <w:semiHidden/>
    <w:unhideWhenUsed/>
    <w:rsid w:val="00553B30"/>
    <w:pPr>
      <w:spacing w:after="100"/>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8028600">
      <w:bodyDiv w:val="1"/>
      <w:marLeft w:val="0"/>
      <w:marRight w:val="0"/>
      <w:marTop w:val="0"/>
      <w:marBottom w:val="0"/>
      <w:divBdr>
        <w:top w:val="none" w:sz="0" w:space="0" w:color="auto"/>
        <w:left w:val="none" w:sz="0" w:space="0" w:color="auto"/>
        <w:bottom w:val="none" w:sz="0" w:space="0" w:color="auto"/>
        <w:right w:val="none" w:sz="0" w:space="0" w:color="auto"/>
      </w:divBdr>
    </w:div>
    <w:div w:id="251860670">
      <w:bodyDiv w:val="1"/>
      <w:marLeft w:val="0"/>
      <w:marRight w:val="0"/>
      <w:marTop w:val="0"/>
      <w:marBottom w:val="0"/>
      <w:divBdr>
        <w:top w:val="none" w:sz="0" w:space="0" w:color="auto"/>
        <w:left w:val="none" w:sz="0" w:space="0" w:color="auto"/>
        <w:bottom w:val="none" w:sz="0" w:space="0" w:color="auto"/>
        <w:right w:val="none" w:sz="0" w:space="0" w:color="auto"/>
      </w:divBdr>
    </w:div>
    <w:div w:id="445740159">
      <w:bodyDiv w:val="1"/>
      <w:marLeft w:val="0"/>
      <w:marRight w:val="0"/>
      <w:marTop w:val="0"/>
      <w:marBottom w:val="0"/>
      <w:divBdr>
        <w:top w:val="none" w:sz="0" w:space="0" w:color="auto"/>
        <w:left w:val="none" w:sz="0" w:space="0" w:color="auto"/>
        <w:bottom w:val="none" w:sz="0" w:space="0" w:color="auto"/>
        <w:right w:val="none" w:sz="0" w:space="0" w:color="auto"/>
      </w:divBdr>
      <w:divsChild>
        <w:div w:id="405297642">
          <w:marLeft w:val="0"/>
          <w:marRight w:val="0"/>
          <w:marTop w:val="0"/>
          <w:marBottom w:val="0"/>
          <w:divBdr>
            <w:top w:val="none" w:sz="0" w:space="0" w:color="auto"/>
            <w:left w:val="none" w:sz="0" w:space="0" w:color="auto"/>
            <w:bottom w:val="none" w:sz="0" w:space="0" w:color="auto"/>
            <w:right w:val="none" w:sz="0" w:space="0" w:color="auto"/>
          </w:divBdr>
          <w:divsChild>
            <w:div w:id="40402890">
              <w:marLeft w:val="0"/>
              <w:marRight w:val="0"/>
              <w:marTop w:val="0"/>
              <w:marBottom w:val="0"/>
              <w:divBdr>
                <w:top w:val="none" w:sz="0" w:space="0" w:color="auto"/>
                <w:left w:val="none" w:sz="0" w:space="0" w:color="auto"/>
                <w:bottom w:val="none" w:sz="0" w:space="0" w:color="auto"/>
                <w:right w:val="none" w:sz="0" w:space="0" w:color="auto"/>
              </w:divBdr>
            </w:div>
            <w:div w:id="94129829">
              <w:marLeft w:val="0"/>
              <w:marRight w:val="0"/>
              <w:marTop w:val="0"/>
              <w:marBottom w:val="0"/>
              <w:divBdr>
                <w:top w:val="none" w:sz="0" w:space="0" w:color="auto"/>
                <w:left w:val="none" w:sz="0" w:space="0" w:color="auto"/>
                <w:bottom w:val="none" w:sz="0" w:space="0" w:color="auto"/>
                <w:right w:val="none" w:sz="0" w:space="0" w:color="auto"/>
              </w:divBdr>
            </w:div>
            <w:div w:id="252858846">
              <w:marLeft w:val="0"/>
              <w:marRight w:val="0"/>
              <w:marTop w:val="0"/>
              <w:marBottom w:val="0"/>
              <w:divBdr>
                <w:top w:val="none" w:sz="0" w:space="0" w:color="auto"/>
                <w:left w:val="none" w:sz="0" w:space="0" w:color="auto"/>
                <w:bottom w:val="none" w:sz="0" w:space="0" w:color="auto"/>
                <w:right w:val="none" w:sz="0" w:space="0" w:color="auto"/>
              </w:divBdr>
            </w:div>
            <w:div w:id="354429010">
              <w:marLeft w:val="0"/>
              <w:marRight w:val="0"/>
              <w:marTop w:val="0"/>
              <w:marBottom w:val="0"/>
              <w:divBdr>
                <w:top w:val="none" w:sz="0" w:space="0" w:color="auto"/>
                <w:left w:val="none" w:sz="0" w:space="0" w:color="auto"/>
                <w:bottom w:val="none" w:sz="0" w:space="0" w:color="auto"/>
                <w:right w:val="none" w:sz="0" w:space="0" w:color="auto"/>
              </w:divBdr>
            </w:div>
            <w:div w:id="464277941">
              <w:marLeft w:val="0"/>
              <w:marRight w:val="0"/>
              <w:marTop w:val="0"/>
              <w:marBottom w:val="0"/>
              <w:divBdr>
                <w:top w:val="none" w:sz="0" w:space="0" w:color="auto"/>
                <w:left w:val="none" w:sz="0" w:space="0" w:color="auto"/>
                <w:bottom w:val="none" w:sz="0" w:space="0" w:color="auto"/>
                <w:right w:val="none" w:sz="0" w:space="0" w:color="auto"/>
              </w:divBdr>
            </w:div>
            <w:div w:id="481122051">
              <w:marLeft w:val="0"/>
              <w:marRight w:val="0"/>
              <w:marTop w:val="0"/>
              <w:marBottom w:val="0"/>
              <w:divBdr>
                <w:top w:val="none" w:sz="0" w:space="0" w:color="auto"/>
                <w:left w:val="none" w:sz="0" w:space="0" w:color="auto"/>
                <w:bottom w:val="none" w:sz="0" w:space="0" w:color="auto"/>
                <w:right w:val="none" w:sz="0" w:space="0" w:color="auto"/>
              </w:divBdr>
            </w:div>
            <w:div w:id="489903966">
              <w:marLeft w:val="0"/>
              <w:marRight w:val="0"/>
              <w:marTop w:val="0"/>
              <w:marBottom w:val="0"/>
              <w:divBdr>
                <w:top w:val="none" w:sz="0" w:space="0" w:color="auto"/>
                <w:left w:val="none" w:sz="0" w:space="0" w:color="auto"/>
                <w:bottom w:val="none" w:sz="0" w:space="0" w:color="auto"/>
                <w:right w:val="none" w:sz="0" w:space="0" w:color="auto"/>
              </w:divBdr>
            </w:div>
            <w:div w:id="626662533">
              <w:marLeft w:val="0"/>
              <w:marRight w:val="0"/>
              <w:marTop w:val="0"/>
              <w:marBottom w:val="0"/>
              <w:divBdr>
                <w:top w:val="none" w:sz="0" w:space="0" w:color="auto"/>
                <w:left w:val="none" w:sz="0" w:space="0" w:color="auto"/>
                <w:bottom w:val="none" w:sz="0" w:space="0" w:color="auto"/>
                <w:right w:val="none" w:sz="0" w:space="0" w:color="auto"/>
              </w:divBdr>
            </w:div>
            <w:div w:id="664286056">
              <w:marLeft w:val="0"/>
              <w:marRight w:val="0"/>
              <w:marTop w:val="0"/>
              <w:marBottom w:val="0"/>
              <w:divBdr>
                <w:top w:val="none" w:sz="0" w:space="0" w:color="auto"/>
                <w:left w:val="none" w:sz="0" w:space="0" w:color="auto"/>
                <w:bottom w:val="none" w:sz="0" w:space="0" w:color="auto"/>
                <w:right w:val="none" w:sz="0" w:space="0" w:color="auto"/>
              </w:divBdr>
            </w:div>
            <w:div w:id="671294867">
              <w:marLeft w:val="0"/>
              <w:marRight w:val="0"/>
              <w:marTop w:val="0"/>
              <w:marBottom w:val="0"/>
              <w:divBdr>
                <w:top w:val="none" w:sz="0" w:space="0" w:color="auto"/>
                <w:left w:val="none" w:sz="0" w:space="0" w:color="auto"/>
                <w:bottom w:val="none" w:sz="0" w:space="0" w:color="auto"/>
                <w:right w:val="none" w:sz="0" w:space="0" w:color="auto"/>
              </w:divBdr>
            </w:div>
            <w:div w:id="674111077">
              <w:marLeft w:val="0"/>
              <w:marRight w:val="0"/>
              <w:marTop w:val="0"/>
              <w:marBottom w:val="0"/>
              <w:divBdr>
                <w:top w:val="none" w:sz="0" w:space="0" w:color="auto"/>
                <w:left w:val="none" w:sz="0" w:space="0" w:color="auto"/>
                <w:bottom w:val="none" w:sz="0" w:space="0" w:color="auto"/>
                <w:right w:val="none" w:sz="0" w:space="0" w:color="auto"/>
              </w:divBdr>
            </w:div>
            <w:div w:id="824129968">
              <w:marLeft w:val="0"/>
              <w:marRight w:val="0"/>
              <w:marTop w:val="0"/>
              <w:marBottom w:val="0"/>
              <w:divBdr>
                <w:top w:val="none" w:sz="0" w:space="0" w:color="auto"/>
                <w:left w:val="none" w:sz="0" w:space="0" w:color="auto"/>
                <w:bottom w:val="none" w:sz="0" w:space="0" w:color="auto"/>
                <w:right w:val="none" w:sz="0" w:space="0" w:color="auto"/>
              </w:divBdr>
            </w:div>
            <w:div w:id="953443812">
              <w:marLeft w:val="0"/>
              <w:marRight w:val="0"/>
              <w:marTop w:val="0"/>
              <w:marBottom w:val="0"/>
              <w:divBdr>
                <w:top w:val="none" w:sz="0" w:space="0" w:color="auto"/>
                <w:left w:val="none" w:sz="0" w:space="0" w:color="auto"/>
                <w:bottom w:val="none" w:sz="0" w:space="0" w:color="auto"/>
                <w:right w:val="none" w:sz="0" w:space="0" w:color="auto"/>
              </w:divBdr>
            </w:div>
            <w:div w:id="954361390">
              <w:marLeft w:val="0"/>
              <w:marRight w:val="0"/>
              <w:marTop w:val="0"/>
              <w:marBottom w:val="0"/>
              <w:divBdr>
                <w:top w:val="none" w:sz="0" w:space="0" w:color="auto"/>
                <w:left w:val="none" w:sz="0" w:space="0" w:color="auto"/>
                <w:bottom w:val="none" w:sz="0" w:space="0" w:color="auto"/>
                <w:right w:val="none" w:sz="0" w:space="0" w:color="auto"/>
              </w:divBdr>
            </w:div>
            <w:div w:id="1021320843">
              <w:marLeft w:val="0"/>
              <w:marRight w:val="0"/>
              <w:marTop w:val="0"/>
              <w:marBottom w:val="0"/>
              <w:divBdr>
                <w:top w:val="none" w:sz="0" w:space="0" w:color="auto"/>
                <w:left w:val="none" w:sz="0" w:space="0" w:color="auto"/>
                <w:bottom w:val="none" w:sz="0" w:space="0" w:color="auto"/>
                <w:right w:val="none" w:sz="0" w:space="0" w:color="auto"/>
              </w:divBdr>
            </w:div>
            <w:div w:id="1067611129">
              <w:marLeft w:val="0"/>
              <w:marRight w:val="0"/>
              <w:marTop w:val="0"/>
              <w:marBottom w:val="0"/>
              <w:divBdr>
                <w:top w:val="none" w:sz="0" w:space="0" w:color="auto"/>
                <w:left w:val="none" w:sz="0" w:space="0" w:color="auto"/>
                <w:bottom w:val="none" w:sz="0" w:space="0" w:color="auto"/>
                <w:right w:val="none" w:sz="0" w:space="0" w:color="auto"/>
              </w:divBdr>
            </w:div>
            <w:div w:id="1129863651">
              <w:marLeft w:val="0"/>
              <w:marRight w:val="0"/>
              <w:marTop w:val="0"/>
              <w:marBottom w:val="0"/>
              <w:divBdr>
                <w:top w:val="none" w:sz="0" w:space="0" w:color="auto"/>
                <w:left w:val="none" w:sz="0" w:space="0" w:color="auto"/>
                <w:bottom w:val="none" w:sz="0" w:space="0" w:color="auto"/>
                <w:right w:val="none" w:sz="0" w:space="0" w:color="auto"/>
              </w:divBdr>
            </w:div>
            <w:div w:id="1239098725">
              <w:marLeft w:val="0"/>
              <w:marRight w:val="0"/>
              <w:marTop w:val="0"/>
              <w:marBottom w:val="0"/>
              <w:divBdr>
                <w:top w:val="none" w:sz="0" w:space="0" w:color="auto"/>
                <w:left w:val="none" w:sz="0" w:space="0" w:color="auto"/>
                <w:bottom w:val="none" w:sz="0" w:space="0" w:color="auto"/>
                <w:right w:val="none" w:sz="0" w:space="0" w:color="auto"/>
              </w:divBdr>
            </w:div>
            <w:div w:id="1255280203">
              <w:marLeft w:val="0"/>
              <w:marRight w:val="0"/>
              <w:marTop w:val="0"/>
              <w:marBottom w:val="0"/>
              <w:divBdr>
                <w:top w:val="none" w:sz="0" w:space="0" w:color="auto"/>
                <w:left w:val="none" w:sz="0" w:space="0" w:color="auto"/>
                <w:bottom w:val="none" w:sz="0" w:space="0" w:color="auto"/>
                <w:right w:val="none" w:sz="0" w:space="0" w:color="auto"/>
              </w:divBdr>
            </w:div>
            <w:div w:id="1282686956">
              <w:marLeft w:val="0"/>
              <w:marRight w:val="0"/>
              <w:marTop w:val="0"/>
              <w:marBottom w:val="0"/>
              <w:divBdr>
                <w:top w:val="none" w:sz="0" w:space="0" w:color="auto"/>
                <w:left w:val="none" w:sz="0" w:space="0" w:color="auto"/>
                <w:bottom w:val="none" w:sz="0" w:space="0" w:color="auto"/>
                <w:right w:val="none" w:sz="0" w:space="0" w:color="auto"/>
              </w:divBdr>
            </w:div>
            <w:div w:id="1451322253">
              <w:marLeft w:val="0"/>
              <w:marRight w:val="0"/>
              <w:marTop w:val="0"/>
              <w:marBottom w:val="0"/>
              <w:divBdr>
                <w:top w:val="none" w:sz="0" w:space="0" w:color="auto"/>
                <w:left w:val="none" w:sz="0" w:space="0" w:color="auto"/>
                <w:bottom w:val="none" w:sz="0" w:space="0" w:color="auto"/>
                <w:right w:val="none" w:sz="0" w:space="0" w:color="auto"/>
              </w:divBdr>
            </w:div>
            <w:div w:id="1461531868">
              <w:marLeft w:val="0"/>
              <w:marRight w:val="0"/>
              <w:marTop w:val="0"/>
              <w:marBottom w:val="0"/>
              <w:divBdr>
                <w:top w:val="none" w:sz="0" w:space="0" w:color="auto"/>
                <w:left w:val="none" w:sz="0" w:space="0" w:color="auto"/>
                <w:bottom w:val="none" w:sz="0" w:space="0" w:color="auto"/>
                <w:right w:val="none" w:sz="0" w:space="0" w:color="auto"/>
              </w:divBdr>
            </w:div>
            <w:div w:id="1592661388">
              <w:marLeft w:val="0"/>
              <w:marRight w:val="0"/>
              <w:marTop w:val="0"/>
              <w:marBottom w:val="0"/>
              <w:divBdr>
                <w:top w:val="none" w:sz="0" w:space="0" w:color="auto"/>
                <w:left w:val="none" w:sz="0" w:space="0" w:color="auto"/>
                <w:bottom w:val="none" w:sz="0" w:space="0" w:color="auto"/>
                <w:right w:val="none" w:sz="0" w:space="0" w:color="auto"/>
              </w:divBdr>
            </w:div>
            <w:div w:id="194388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20797">
      <w:bodyDiv w:val="1"/>
      <w:marLeft w:val="0"/>
      <w:marRight w:val="0"/>
      <w:marTop w:val="0"/>
      <w:marBottom w:val="0"/>
      <w:divBdr>
        <w:top w:val="none" w:sz="0" w:space="0" w:color="auto"/>
        <w:left w:val="none" w:sz="0" w:space="0" w:color="auto"/>
        <w:bottom w:val="none" w:sz="0" w:space="0" w:color="auto"/>
        <w:right w:val="none" w:sz="0" w:space="0" w:color="auto"/>
      </w:divBdr>
    </w:div>
    <w:div w:id="633491187">
      <w:bodyDiv w:val="1"/>
      <w:marLeft w:val="0"/>
      <w:marRight w:val="0"/>
      <w:marTop w:val="0"/>
      <w:marBottom w:val="0"/>
      <w:divBdr>
        <w:top w:val="none" w:sz="0" w:space="0" w:color="auto"/>
        <w:left w:val="none" w:sz="0" w:space="0" w:color="auto"/>
        <w:bottom w:val="none" w:sz="0" w:space="0" w:color="auto"/>
        <w:right w:val="none" w:sz="0" w:space="0" w:color="auto"/>
      </w:divBdr>
    </w:div>
    <w:div w:id="789133175">
      <w:bodyDiv w:val="1"/>
      <w:marLeft w:val="0"/>
      <w:marRight w:val="0"/>
      <w:marTop w:val="0"/>
      <w:marBottom w:val="0"/>
      <w:divBdr>
        <w:top w:val="none" w:sz="0" w:space="0" w:color="auto"/>
        <w:left w:val="none" w:sz="0" w:space="0" w:color="auto"/>
        <w:bottom w:val="none" w:sz="0" w:space="0" w:color="auto"/>
        <w:right w:val="none" w:sz="0" w:space="0" w:color="auto"/>
      </w:divBdr>
    </w:div>
    <w:div w:id="846291328">
      <w:bodyDiv w:val="1"/>
      <w:marLeft w:val="0"/>
      <w:marRight w:val="0"/>
      <w:marTop w:val="0"/>
      <w:marBottom w:val="0"/>
      <w:divBdr>
        <w:top w:val="none" w:sz="0" w:space="0" w:color="auto"/>
        <w:left w:val="none" w:sz="0" w:space="0" w:color="auto"/>
        <w:bottom w:val="none" w:sz="0" w:space="0" w:color="auto"/>
        <w:right w:val="none" w:sz="0" w:space="0" w:color="auto"/>
      </w:divBdr>
    </w:div>
    <w:div w:id="926958067">
      <w:bodyDiv w:val="1"/>
      <w:marLeft w:val="0"/>
      <w:marRight w:val="0"/>
      <w:marTop w:val="0"/>
      <w:marBottom w:val="0"/>
      <w:divBdr>
        <w:top w:val="none" w:sz="0" w:space="0" w:color="auto"/>
        <w:left w:val="none" w:sz="0" w:space="0" w:color="auto"/>
        <w:bottom w:val="none" w:sz="0" w:space="0" w:color="auto"/>
        <w:right w:val="none" w:sz="0" w:space="0" w:color="auto"/>
      </w:divBdr>
    </w:div>
    <w:div w:id="949706134">
      <w:bodyDiv w:val="1"/>
      <w:marLeft w:val="0"/>
      <w:marRight w:val="0"/>
      <w:marTop w:val="0"/>
      <w:marBottom w:val="0"/>
      <w:divBdr>
        <w:top w:val="none" w:sz="0" w:space="0" w:color="auto"/>
        <w:left w:val="none" w:sz="0" w:space="0" w:color="auto"/>
        <w:bottom w:val="none" w:sz="0" w:space="0" w:color="auto"/>
        <w:right w:val="none" w:sz="0" w:space="0" w:color="auto"/>
      </w:divBdr>
    </w:div>
    <w:div w:id="1025793376">
      <w:bodyDiv w:val="1"/>
      <w:marLeft w:val="0"/>
      <w:marRight w:val="0"/>
      <w:marTop w:val="0"/>
      <w:marBottom w:val="0"/>
      <w:divBdr>
        <w:top w:val="none" w:sz="0" w:space="0" w:color="auto"/>
        <w:left w:val="none" w:sz="0" w:space="0" w:color="auto"/>
        <w:bottom w:val="none" w:sz="0" w:space="0" w:color="auto"/>
        <w:right w:val="none" w:sz="0" w:space="0" w:color="auto"/>
      </w:divBdr>
      <w:divsChild>
        <w:div w:id="1893225406">
          <w:marLeft w:val="0"/>
          <w:marRight w:val="0"/>
          <w:marTop w:val="0"/>
          <w:marBottom w:val="0"/>
          <w:divBdr>
            <w:top w:val="none" w:sz="0" w:space="0" w:color="auto"/>
            <w:left w:val="none" w:sz="0" w:space="0" w:color="auto"/>
            <w:bottom w:val="none" w:sz="0" w:space="0" w:color="auto"/>
            <w:right w:val="none" w:sz="0" w:space="0" w:color="auto"/>
          </w:divBdr>
          <w:divsChild>
            <w:div w:id="38093608">
              <w:marLeft w:val="0"/>
              <w:marRight w:val="0"/>
              <w:marTop w:val="0"/>
              <w:marBottom w:val="0"/>
              <w:divBdr>
                <w:top w:val="none" w:sz="0" w:space="0" w:color="auto"/>
                <w:left w:val="none" w:sz="0" w:space="0" w:color="auto"/>
                <w:bottom w:val="none" w:sz="0" w:space="0" w:color="auto"/>
                <w:right w:val="none" w:sz="0" w:space="0" w:color="auto"/>
              </w:divBdr>
            </w:div>
            <w:div w:id="149560749">
              <w:marLeft w:val="0"/>
              <w:marRight w:val="0"/>
              <w:marTop w:val="0"/>
              <w:marBottom w:val="0"/>
              <w:divBdr>
                <w:top w:val="none" w:sz="0" w:space="0" w:color="auto"/>
                <w:left w:val="none" w:sz="0" w:space="0" w:color="auto"/>
                <w:bottom w:val="none" w:sz="0" w:space="0" w:color="auto"/>
                <w:right w:val="none" w:sz="0" w:space="0" w:color="auto"/>
              </w:divBdr>
            </w:div>
            <w:div w:id="162746131">
              <w:marLeft w:val="0"/>
              <w:marRight w:val="0"/>
              <w:marTop w:val="0"/>
              <w:marBottom w:val="0"/>
              <w:divBdr>
                <w:top w:val="none" w:sz="0" w:space="0" w:color="auto"/>
                <w:left w:val="none" w:sz="0" w:space="0" w:color="auto"/>
                <w:bottom w:val="none" w:sz="0" w:space="0" w:color="auto"/>
                <w:right w:val="none" w:sz="0" w:space="0" w:color="auto"/>
              </w:divBdr>
            </w:div>
            <w:div w:id="289747263">
              <w:marLeft w:val="0"/>
              <w:marRight w:val="0"/>
              <w:marTop w:val="0"/>
              <w:marBottom w:val="0"/>
              <w:divBdr>
                <w:top w:val="none" w:sz="0" w:space="0" w:color="auto"/>
                <w:left w:val="none" w:sz="0" w:space="0" w:color="auto"/>
                <w:bottom w:val="none" w:sz="0" w:space="0" w:color="auto"/>
                <w:right w:val="none" w:sz="0" w:space="0" w:color="auto"/>
              </w:divBdr>
            </w:div>
            <w:div w:id="556939114">
              <w:marLeft w:val="0"/>
              <w:marRight w:val="0"/>
              <w:marTop w:val="0"/>
              <w:marBottom w:val="0"/>
              <w:divBdr>
                <w:top w:val="none" w:sz="0" w:space="0" w:color="auto"/>
                <w:left w:val="none" w:sz="0" w:space="0" w:color="auto"/>
                <w:bottom w:val="none" w:sz="0" w:space="0" w:color="auto"/>
                <w:right w:val="none" w:sz="0" w:space="0" w:color="auto"/>
              </w:divBdr>
            </w:div>
            <w:div w:id="720323919">
              <w:marLeft w:val="0"/>
              <w:marRight w:val="0"/>
              <w:marTop w:val="0"/>
              <w:marBottom w:val="0"/>
              <w:divBdr>
                <w:top w:val="none" w:sz="0" w:space="0" w:color="auto"/>
                <w:left w:val="none" w:sz="0" w:space="0" w:color="auto"/>
                <w:bottom w:val="none" w:sz="0" w:space="0" w:color="auto"/>
                <w:right w:val="none" w:sz="0" w:space="0" w:color="auto"/>
              </w:divBdr>
            </w:div>
            <w:div w:id="763036601">
              <w:marLeft w:val="0"/>
              <w:marRight w:val="0"/>
              <w:marTop w:val="0"/>
              <w:marBottom w:val="0"/>
              <w:divBdr>
                <w:top w:val="none" w:sz="0" w:space="0" w:color="auto"/>
                <w:left w:val="none" w:sz="0" w:space="0" w:color="auto"/>
                <w:bottom w:val="none" w:sz="0" w:space="0" w:color="auto"/>
                <w:right w:val="none" w:sz="0" w:space="0" w:color="auto"/>
              </w:divBdr>
            </w:div>
            <w:div w:id="773357119">
              <w:marLeft w:val="0"/>
              <w:marRight w:val="0"/>
              <w:marTop w:val="0"/>
              <w:marBottom w:val="0"/>
              <w:divBdr>
                <w:top w:val="none" w:sz="0" w:space="0" w:color="auto"/>
                <w:left w:val="none" w:sz="0" w:space="0" w:color="auto"/>
                <w:bottom w:val="none" w:sz="0" w:space="0" w:color="auto"/>
                <w:right w:val="none" w:sz="0" w:space="0" w:color="auto"/>
              </w:divBdr>
            </w:div>
            <w:div w:id="780295459">
              <w:marLeft w:val="0"/>
              <w:marRight w:val="0"/>
              <w:marTop w:val="0"/>
              <w:marBottom w:val="0"/>
              <w:divBdr>
                <w:top w:val="none" w:sz="0" w:space="0" w:color="auto"/>
                <w:left w:val="none" w:sz="0" w:space="0" w:color="auto"/>
                <w:bottom w:val="none" w:sz="0" w:space="0" w:color="auto"/>
                <w:right w:val="none" w:sz="0" w:space="0" w:color="auto"/>
              </w:divBdr>
            </w:div>
            <w:div w:id="909079356">
              <w:marLeft w:val="0"/>
              <w:marRight w:val="0"/>
              <w:marTop w:val="0"/>
              <w:marBottom w:val="0"/>
              <w:divBdr>
                <w:top w:val="none" w:sz="0" w:space="0" w:color="auto"/>
                <w:left w:val="none" w:sz="0" w:space="0" w:color="auto"/>
                <w:bottom w:val="none" w:sz="0" w:space="0" w:color="auto"/>
                <w:right w:val="none" w:sz="0" w:space="0" w:color="auto"/>
              </w:divBdr>
            </w:div>
            <w:div w:id="1026055090">
              <w:marLeft w:val="0"/>
              <w:marRight w:val="0"/>
              <w:marTop w:val="0"/>
              <w:marBottom w:val="0"/>
              <w:divBdr>
                <w:top w:val="none" w:sz="0" w:space="0" w:color="auto"/>
                <w:left w:val="none" w:sz="0" w:space="0" w:color="auto"/>
                <w:bottom w:val="none" w:sz="0" w:space="0" w:color="auto"/>
                <w:right w:val="none" w:sz="0" w:space="0" w:color="auto"/>
              </w:divBdr>
            </w:div>
            <w:div w:id="1508713446">
              <w:marLeft w:val="0"/>
              <w:marRight w:val="0"/>
              <w:marTop w:val="0"/>
              <w:marBottom w:val="0"/>
              <w:divBdr>
                <w:top w:val="none" w:sz="0" w:space="0" w:color="auto"/>
                <w:left w:val="none" w:sz="0" w:space="0" w:color="auto"/>
                <w:bottom w:val="none" w:sz="0" w:space="0" w:color="auto"/>
                <w:right w:val="none" w:sz="0" w:space="0" w:color="auto"/>
              </w:divBdr>
            </w:div>
            <w:div w:id="1578243737">
              <w:marLeft w:val="0"/>
              <w:marRight w:val="0"/>
              <w:marTop w:val="0"/>
              <w:marBottom w:val="0"/>
              <w:divBdr>
                <w:top w:val="none" w:sz="0" w:space="0" w:color="auto"/>
                <w:left w:val="none" w:sz="0" w:space="0" w:color="auto"/>
                <w:bottom w:val="none" w:sz="0" w:space="0" w:color="auto"/>
                <w:right w:val="none" w:sz="0" w:space="0" w:color="auto"/>
              </w:divBdr>
            </w:div>
            <w:div w:id="1606382905">
              <w:marLeft w:val="0"/>
              <w:marRight w:val="0"/>
              <w:marTop w:val="0"/>
              <w:marBottom w:val="0"/>
              <w:divBdr>
                <w:top w:val="none" w:sz="0" w:space="0" w:color="auto"/>
                <w:left w:val="none" w:sz="0" w:space="0" w:color="auto"/>
                <w:bottom w:val="none" w:sz="0" w:space="0" w:color="auto"/>
                <w:right w:val="none" w:sz="0" w:space="0" w:color="auto"/>
              </w:divBdr>
            </w:div>
            <w:div w:id="1724405221">
              <w:marLeft w:val="0"/>
              <w:marRight w:val="0"/>
              <w:marTop w:val="0"/>
              <w:marBottom w:val="0"/>
              <w:divBdr>
                <w:top w:val="none" w:sz="0" w:space="0" w:color="auto"/>
                <w:left w:val="none" w:sz="0" w:space="0" w:color="auto"/>
                <w:bottom w:val="none" w:sz="0" w:space="0" w:color="auto"/>
                <w:right w:val="none" w:sz="0" w:space="0" w:color="auto"/>
              </w:divBdr>
            </w:div>
            <w:div w:id="1778210349">
              <w:marLeft w:val="0"/>
              <w:marRight w:val="0"/>
              <w:marTop w:val="0"/>
              <w:marBottom w:val="0"/>
              <w:divBdr>
                <w:top w:val="none" w:sz="0" w:space="0" w:color="auto"/>
                <w:left w:val="none" w:sz="0" w:space="0" w:color="auto"/>
                <w:bottom w:val="none" w:sz="0" w:space="0" w:color="auto"/>
                <w:right w:val="none" w:sz="0" w:space="0" w:color="auto"/>
              </w:divBdr>
            </w:div>
            <w:div w:id="1782414047">
              <w:marLeft w:val="0"/>
              <w:marRight w:val="0"/>
              <w:marTop w:val="0"/>
              <w:marBottom w:val="0"/>
              <w:divBdr>
                <w:top w:val="none" w:sz="0" w:space="0" w:color="auto"/>
                <w:left w:val="none" w:sz="0" w:space="0" w:color="auto"/>
                <w:bottom w:val="none" w:sz="0" w:space="0" w:color="auto"/>
                <w:right w:val="none" w:sz="0" w:space="0" w:color="auto"/>
              </w:divBdr>
            </w:div>
            <w:div w:id="1801411351">
              <w:marLeft w:val="0"/>
              <w:marRight w:val="0"/>
              <w:marTop w:val="0"/>
              <w:marBottom w:val="0"/>
              <w:divBdr>
                <w:top w:val="none" w:sz="0" w:space="0" w:color="auto"/>
                <w:left w:val="none" w:sz="0" w:space="0" w:color="auto"/>
                <w:bottom w:val="none" w:sz="0" w:space="0" w:color="auto"/>
                <w:right w:val="none" w:sz="0" w:space="0" w:color="auto"/>
              </w:divBdr>
            </w:div>
            <w:div w:id="1858275617">
              <w:marLeft w:val="0"/>
              <w:marRight w:val="0"/>
              <w:marTop w:val="0"/>
              <w:marBottom w:val="0"/>
              <w:divBdr>
                <w:top w:val="none" w:sz="0" w:space="0" w:color="auto"/>
                <w:left w:val="none" w:sz="0" w:space="0" w:color="auto"/>
                <w:bottom w:val="none" w:sz="0" w:space="0" w:color="auto"/>
                <w:right w:val="none" w:sz="0" w:space="0" w:color="auto"/>
              </w:divBdr>
            </w:div>
            <w:div w:id="1902715408">
              <w:marLeft w:val="0"/>
              <w:marRight w:val="0"/>
              <w:marTop w:val="0"/>
              <w:marBottom w:val="0"/>
              <w:divBdr>
                <w:top w:val="none" w:sz="0" w:space="0" w:color="auto"/>
                <w:left w:val="none" w:sz="0" w:space="0" w:color="auto"/>
                <w:bottom w:val="none" w:sz="0" w:space="0" w:color="auto"/>
                <w:right w:val="none" w:sz="0" w:space="0" w:color="auto"/>
              </w:divBdr>
            </w:div>
            <w:div w:id="1972175028">
              <w:marLeft w:val="0"/>
              <w:marRight w:val="0"/>
              <w:marTop w:val="0"/>
              <w:marBottom w:val="0"/>
              <w:divBdr>
                <w:top w:val="none" w:sz="0" w:space="0" w:color="auto"/>
                <w:left w:val="none" w:sz="0" w:space="0" w:color="auto"/>
                <w:bottom w:val="none" w:sz="0" w:space="0" w:color="auto"/>
                <w:right w:val="none" w:sz="0" w:space="0" w:color="auto"/>
              </w:divBdr>
            </w:div>
            <w:div w:id="1980645382">
              <w:marLeft w:val="0"/>
              <w:marRight w:val="0"/>
              <w:marTop w:val="0"/>
              <w:marBottom w:val="0"/>
              <w:divBdr>
                <w:top w:val="none" w:sz="0" w:space="0" w:color="auto"/>
                <w:left w:val="none" w:sz="0" w:space="0" w:color="auto"/>
                <w:bottom w:val="none" w:sz="0" w:space="0" w:color="auto"/>
                <w:right w:val="none" w:sz="0" w:space="0" w:color="auto"/>
              </w:divBdr>
            </w:div>
            <w:div w:id="2007710200">
              <w:marLeft w:val="0"/>
              <w:marRight w:val="0"/>
              <w:marTop w:val="0"/>
              <w:marBottom w:val="0"/>
              <w:divBdr>
                <w:top w:val="none" w:sz="0" w:space="0" w:color="auto"/>
                <w:left w:val="none" w:sz="0" w:space="0" w:color="auto"/>
                <w:bottom w:val="none" w:sz="0" w:space="0" w:color="auto"/>
                <w:right w:val="none" w:sz="0" w:space="0" w:color="auto"/>
              </w:divBdr>
            </w:div>
            <w:div w:id="201329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90956">
      <w:bodyDiv w:val="1"/>
      <w:marLeft w:val="0"/>
      <w:marRight w:val="0"/>
      <w:marTop w:val="0"/>
      <w:marBottom w:val="0"/>
      <w:divBdr>
        <w:top w:val="none" w:sz="0" w:space="0" w:color="auto"/>
        <w:left w:val="none" w:sz="0" w:space="0" w:color="auto"/>
        <w:bottom w:val="none" w:sz="0" w:space="0" w:color="auto"/>
        <w:right w:val="none" w:sz="0" w:space="0" w:color="auto"/>
      </w:divBdr>
    </w:div>
    <w:div w:id="1224563057">
      <w:bodyDiv w:val="1"/>
      <w:marLeft w:val="0"/>
      <w:marRight w:val="0"/>
      <w:marTop w:val="0"/>
      <w:marBottom w:val="0"/>
      <w:divBdr>
        <w:top w:val="none" w:sz="0" w:space="0" w:color="auto"/>
        <w:left w:val="none" w:sz="0" w:space="0" w:color="auto"/>
        <w:bottom w:val="none" w:sz="0" w:space="0" w:color="auto"/>
        <w:right w:val="none" w:sz="0" w:space="0" w:color="auto"/>
      </w:divBdr>
    </w:div>
    <w:div w:id="1250234273">
      <w:bodyDiv w:val="1"/>
      <w:marLeft w:val="0"/>
      <w:marRight w:val="0"/>
      <w:marTop w:val="0"/>
      <w:marBottom w:val="0"/>
      <w:divBdr>
        <w:top w:val="none" w:sz="0" w:space="0" w:color="auto"/>
        <w:left w:val="none" w:sz="0" w:space="0" w:color="auto"/>
        <w:bottom w:val="none" w:sz="0" w:space="0" w:color="auto"/>
        <w:right w:val="none" w:sz="0" w:space="0" w:color="auto"/>
      </w:divBdr>
    </w:div>
    <w:div w:id="1261913976">
      <w:bodyDiv w:val="1"/>
      <w:marLeft w:val="0"/>
      <w:marRight w:val="0"/>
      <w:marTop w:val="0"/>
      <w:marBottom w:val="0"/>
      <w:divBdr>
        <w:top w:val="none" w:sz="0" w:space="0" w:color="auto"/>
        <w:left w:val="none" w:sz="0" w:space="0" w:color="auto"/>
        <w:bottom w:val="none" w:sz="0" w:space="0" w:color="auto"/>
        <w:right w:val="none" w:sz="0" w:space="0" w:color="auto"/>
      </w:divBdr>
    </w:div>
    <w:div w:id="1320311165">
      <w:bodyDiv w:val="1"/>
      <w:marLeft w:val="0"/>
      <w:marRight w:val="0"/>
      <w:marTop w:val="0"/>
      <w:marBottom w:val="0"/>
      <w:divBdr>
        <w:top w:val="none" w:sz="0" w:space="0" w:color="auto"/>
        <w:left w:val="none" w:sz="0" w:space="0" w:color="auto"/>
        <w:bottom w:val="none" w:sz="0" w:space="0" w:color="auto"/>
        <w:right w:val="none" w:sz="0" w:space="0" w:color="auto"/>
      </w:divBdr>
    </w:div>
    <w:div w:id="1351689199">
      <w:bodyDiv w:val="1"/>
      <w:marLeft w:val="0"/>
      <w:marRight w:val="0"/>
      <w:marTop w:val="0"/>
      <w:marBottom w:val="0"/>
      <w:divBdr>
        <w:top w:val="none" w:sz="0" w:space="0" w:color="auto"/>
        <w:left w:val="none" w:sz="0" w:space="0" w:color="auto"/>
        <w:bottom w:val="none" w:sz="0" w:space="0" w:color="auto"/>
        <w:right w:val="none" w:sz="0" w:space="0" w:color="auto"/>
      </w:divBdr>
    </w:div>
    <w:div w:id="1390765182">
      <w:bodyDiv w:val="1"/>
      <w:marLeft w:val="0"/>
      <w:marRight w:val="0"/>
      <w:marTop w:val="0"/>
      <w:marBottom w:val="0"/>
      <w:divBdr>
        <w:top w:val="none" w:sz="0" w:space="0" w:color="auto"/>
        <w:left w:val="none" w:sz="0" w:space="0" w:color="auto"/>
        <w:bottom w:val="none" w:sz="0" w:space="0" w:color="auto"/>
        <w:right w:val="none" w:sz="0" w:space="0" w:color="auto"/>
      </w:divBdr>
    </w:div>
    <w:div w:id="1400909423">
      <w:bodyDiv w:val="1"/>
      <w:marLeft w:val="0"/>
      <w:marRight w:val="0"/>
      <w:marTop w:val="0"/>
      <w:marBottom w:val="0"/>
      <w:divBdr>
        <w:top w:val="none" w:sz="0" w:space="0" w:color="auto"/>
        <w:left w:val="none" w:sz="0" w:space="0" w:color="auto"/>
        <w:bottom w:val="none" w:sz="0" w:space="0" w:color="auto"/>
        <w:right w:val="none" w:sz="0" w:space="0" w:color="auto"/>
      </w:divBdr>
    </w:div>
    <w:div w:id="1453203730">
      <w:bodyDiv w:val="1"/>
      <w:marLeft w:val="0"/>
      <w:marRight w:val="0"/>
      <w:marTop w:val="0"/>
      <w:marBottom w:val="0"/>
      <w:divBdr>
        <w:top w:val="none" w:sz="0" w:space="0" w:color="auto"/>
        <w:left w:val="none" w:sz="0" w:space="0" w:color="auto"/>
        <w:bottom w:val="none" w:sz="0" w:space="0" w:color="auto"/>
        <w:right w:val="none" w:sz="0" w:space="0" w:color="auto"/>
      </w:divBdr>
      <w:divsChild>
        <w:div w:id="1785616699">
          <w:marLeft w:val="0"/>
          <w:marRight w:val="0"/>
          <w:marTop w:val="0"/>
          <w:marBottom w:val="0"/>
          <w:divBdr>
            <w:top w:val="single" w:sz="2" w:space="0" w:color="E3E3E3"/>
            <w:left w:val="single" w:sz="2" w:space="0" w:color="E3E3E3"/>
            <w:bottom w:val="single" w:sz="2" w:space="0" w:color="E3E3E3"/>
            <w:right w:val="single" w:sz="2" w:space="0" w:color="E3E3E3"/>
          </w:divBdr>
          <w:divsChild>
            <w:div w:id="1067801552">
              <w:marLeft w:val="0"/>
              <w:marRight w:val="0"/>
              <w:marTop w:val="0"/>
              <w:marBottom w:val="0"/>
              <w:divBdr>
                <w:top w:val="single" w:sz="2" w:space="0" w:color="E3E3E3"/>
                <w:left w:val="single" w:sz="2" w:space="0" w:color="E3E3E3"/>
                <w:bottom w:val="single" w:sz="2" w:space="0" w:color="E3E3E3"/>
                <w:right w:val="single" w:sz="2" w:space="0" w:color="E3E3E3"/>
              </w:divBdr>
              <w:divsChild>
                <w:div w:id="1815414549">
                  <w:marLeft w:val="0"/>
                  <w:marRight w:val="0"/>
                  <w:marTop w:val="0"/>
                  <w:marBottom w:val="0"/>
                  <w:divBdr>
                    <w:top w:val="single" w:sz="2" w:space="2" w:color="E3E3E3"/>
                    <w:left w:val="single" w:sz="2" w:space="0" w:color="E3E3E3"/>
                    <w:bottom w:val="single" w:sz="2" w:space="0" w:color="E3E3E3"/>
                    <w:right w:val="single" w:sz="2" w:space="0" w:color="E3E3E3"/>
                  </w:divBdr>
                  <w:divsChild>
                    <w:div w:id="17834554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45094892">
      <w:bodyDiv w:val="1"/>
      <w:marLeft w:val="0"/>
      <w:marRight w:val="0"/>
      <w:marTop w:val="0"/>
      <w:marBottom w:val="0"/>
      <w:divBdr>
        <w:top w:val="none" w:sz="0" w:space="0" w:color="auto"/>
        <w:left w:val="none" w:sz="0" w:space="0" w:color="auto"/>
        <w:bottom w:val="none" w:sz="0" w:space="0" w:color="auto"/>
        <w:right w:val="none" w:sz="0" w:space="0" w:color="auto"/>
      </w:divBdr>
    </w:div>
    <w:div w:id="1599874472">
      <w:bodyDiv w:val="1"/>
      <w:marLeft w:val="0"/>
      <w:marRight w:val="0"/>
      <w:marTop w:val="0"/>
      <w:marBottom w:val="0"/>
      <w:divBdr>
        <w:top w:val="none" w:sz="0" w:space="0" w:color="auto"/>
        <w:left w:val="none" w:sz="0" w:space="0" w:color="auto"/>
        <w:bottom w:val="none" w:sz="0" w:space="0" w:color="auto"/>
        <w:right w:val="none" w:sz="0" w:space="0" w:color="auto"/>
      </w:divBdr>
    </w:div>
    <w:div w:id="1626278747">
      <w:bodyDiv w:val="1"/>
      <w:marLeft w:val="0"/>
      <w:marRight w:val="0"/>
      <w:marTop w:val="0"/>
      <w:marBottom w:val="0"/>
      <w:divBdr>
        <w:top w:val="none" w:sz="0" w:space="0" w:color="auto"/>
        <w:left w:val="none" w:sz="0" w:space="0" w:color="auto"/>
        <w:bottom w:val="none" w:sz="0" w:space="0" w:color="auto"/>
        <w:right w:val="none" w:sz="0" w:space="0" w:color="auto"/>
      </w:divBdr>
    </w:div>
    <w:div w:id="1629899689">
      <w:bodyDiv w:val="1"/>
      <w:marLeft w:val="0"/>
      <w:marRight w:val="0"/>
      <w:marTop w:val="0"/>
      <w:marBottom w:val="0"/>
      <w:divBdr>
        <w:top w:val="none" w:sz="0" w:space="0" w:color="auto"/>
        <w:left w:val="none" w:sz="0" w:space="0" w:color="auto"/>
        <w:bottom w:val="none" w:sz="0" w:space="0" w:color="auto"/>
        <w:right w:val="none" w:sz="0" w:space="0" w:color="auto"/>
      </w:divBdr>
    </w:div>
    <w:div w:id="1738476583">
      <w:bodyDiv w:val="1"/>
      <w:marLeft w:val="0"/>
      <w:marRight w:val="0"/>
      <w:marTop w:val="0"/>
      <w:marBottom w:val="0"/>
      <w:divBdr>
        <w:top w:val="none" w:sz="0" w:space="0" w:color="auto"/>
        <w:left w:val="none" w:sz="0" w:space="0" w:color="auto"/>
        <w:bottom w:val="none" w:sz="0" w:space="0" w:color="auto"/>
        <w:right w:val="none" w:sz="0" w:space="0" w:color="auto"/>
      </w:divBdr>
    </w:div>
    <w:div w:id="1868715998">
      <w:bodyDiv w:val="1"/>
      <w:marLeft w:val="0"/>
      <w:marRight w:val="0"/>
      <w:marTop w:val="0"/>
      <w:marBottom w:val="0"/>
      <w:divBdr>
        <w:top w:val="none" w:sz="0" w:space="0" w:color="auto"/>
        <w:left w:val="none" w:sz="0" w:space="0" w:color="auto"/>
        <w:bottom w:val="none" w:sz="0" w:space="0" w:color="auto"/>
        <w:right w:val="none" w:sz="0" w:space="0" w:color="auto"/>
      </w:divBdr>
    </w:div>
    <w:div w:id="1919365949">
      <w:bodyDiv w:val="1"/>
      <w:marLeft w:val="0"/>
      <w:marRight w:val="0"/>
      <w:marTop w:val="0"/>
      <w:marBottom w:val="0"/>
      <w:divBdr>
        <w:top w:val="none" w:sz="0" w:space="0" w:color="auto"/>
        <w:left w:val="none" w:sz="0" w:space="0" w:color="auto"/>
        <w:bottom w:val="none" w:sz="0" w:space="0" w:color="auto"/>
        <w:right w:val="none" w:sz="0" w:space="0" w:color="auto"/>
      </w:divBdr>
      <w:divsChild>
        <w:div w:id="950552067">
          <w:marLeft w:val="0"/>
          <w:marRight w:val="0"/>
          <w:marTop w:val="0"/>
          <w:marBottom w:val="0"/>
          <w:divBdr>
            <w:top w:val="single" w:sz="2" w:space="0" w:color="E3E3E3"/>
            <w:left w:val="single" w:sz="2" w:space="0" w:color="E3E3E3"/>
            <w:bottom w:val="single" w:sz="2" w:space="0" w:color="E3E3E3"/>
            <w:right w:val="single" w:sz="2" w:space="0" w:color="E3E3E3"/>
          </w:divBdr>
          <w:divsChild>
            <w:div w:id="735932225">
              <w:marLeft w:val="0"/>
              <w:marRight w:val="0"/>
              <w:marTop w:val="0"/>
              <w:marBottom w:val="0"/>
              <w:divBdr>
                <w:top w:val="single" w:sz="2" w:space="0" w:color="E3E3E3"/>
                <w:left w:val="single" w:sz="2" w:space="0" w:color="E3E3E3"/>
                <w:bottom w:val="single" w:sz="2" w:space="0" w:color="E3E3E3"/>
                <w:right w:val="single" w:sz="2" w:space="0" w:color="E3E3E3"/>
              </w:divBdr>
              <w:divsChild>
                <w:div w:id="982468217">
                  <w:marLeft w:val="0"/>
                  <w:marRight w:val="0"/>
                  <w:marTop w:val="0"/>
                  <w:marBottom w:val="0"/>
                  <w:divBdr>
                    <w:top w:val="single" w:sz="2" w:space="2" w:color="E3E3E3"/>
                    <w:left w:val="single" w:sz="2" w:space="0" w:color="E3E3E3"/>
                    <w:bottom w:val="single" w:sz="2" w:space="0" w:color="E3E3E3"/>
                    <w:right w:val="single" w:sz="2" w:space="0" w:color="E3E3E3"/>
                  </w:divBdr>
                  <w:divsChild>
                    <w:div w:id="7868480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44334736">
      <w:bodyDiv w:val="1"/>
      <w:marLeft w:val="0"/>
      <w:marRight w:val="0"/>
      <w:marTop w:val="0"/>
      <w:marBottom w:val="0"/>
      <w:divBdr>
        <w:top w:val="none" w:sz="0" w:space="0" w:color="auto"/>
        <w:left w:val="none" w:sz="0" w:space="0" w:color="auto"/>
        <w:bottom w:val="none" w:sz="0" w:space="0" w:color="auto"/>
        <w:right w:val="none" w:sz="0" w:space="0" w:color="auto"/>
      </w:divBdr>
    </w:div>
    <w:div w:id="1948153245">
      <w:bodyDiv w:val="1"/>
      <w:marLeft w:val="0"/>
      <w:marRight w:val="0"/>
      <w:marTop w:val="0"/>
      <w:marBottom w:val="0"/>
      <w:divBdr>
        <w:top w:val="none" w:sz="0" w:space="0" w:color="auto"/>
        <w:left w:val="none" w:sz="0" w:space="0" w:color="auto"/>
        <w:bottom w:val="none" w:sz="0" w:space="0" w:color="auto"/>
        <w:right w:val="none" w:sz="0" w:space="0" w:color="auto"/>
      </w:divBdr>
    </w:div>
    <w:div w:id="2115591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6.png" Id="rId26" /><Relationship Type="http://schemas.openxmlformats.org/officeDocument/2006/relationships/image" Target="media/image13.jpeg" Id="rId21" /><Relationship Type="http://schemas.openxmlformats.org/officeDocument/2006/relationships/image" Target="media/image24.png" Id="rId34"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image" Target="media/image40.jpg" Id="rId50" /><Relationship Type="http://schemas.openxmlformats.org/officeDocument/2006/relationships/image" Target="media/image45.png" Id="rId55" /><Relationship Type="http://schemas.openxmlformats.org/officeDocument/2006/relationships/fontTable" Target="fontTable.xml" Id="rId63"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19.png" Id="rId29" /><Relationship Type="http://schemas.openxmlformats.org/officeDocument/2006/relationships/image" Target="media/image4.png" Id="rId11" /><Relationship Type="http://schemas.openxmlformats.org/officeDocument/2006/relationships/image" Target="media/image15.png" Id="rId24" /><Relationship Type="http://schemas.openxmlformats.org/officeDocument/2006/relationships/image" Target="media/image22.jpeg" Id="rId32" /><Relationship Type="http://schemas.openxmlformats.org/officeDocument/2006/relationships/image" Target="media/image27.png" Id="rId37"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43.png" Id="rId53" /><Relationship Type="http://schemas.openxmlformats.org/officeDocument/2006/relationships/image" Target="media/image48.png" Id="rId58" /><Relationship Type="http://schemas.openxmlformats.org/officeDocument/2006/relationships/webSettings" Target="webSettings.xml" Id="rId5" /><Relationship Type="http://schemas.openxmlformats.org/officeDocument/2006/relationships/image" Target="media/image51.png" Id="rId61" /><Relationship Type="http://schemas.openxmlformats.org/officeDocument/2006/relationships/header" Target="header1.xml" Id="rId19" /><Relationship Type="http://schemas.openxmlformats.org/officeDocument/2006/relationships/image" Target="media/image7.png" Id="rId14" /><Relationship Type="http://schemas.openxmlformats.org/officeDocument/2006/relationships/image" Target="media/image14.pn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33.jpeg" Id="rId43" /><Relationship Type="http://schemas.openxmlformats.org/officeDocument/2006/relationships/image" Target="media/image38.png" Id="rId48" /><Relationship Type="http://schemas.openxmlformats.org/officeDocument/2006/relationships/image" Target="media/image46.png" Id="rId56" /><Relationship Type="http://schemas.openxmlformats.org/officeDocument/2006/relationships/theme" Target="theme/theme1.xml" Id="rId64" /><Relationship Type="http://schemas.openxmlformats.org/officeDocument/2006/relationships/image" Target="media/image1.png" Id="rId8" /><Relationship Type="http://schemas.openxmlformats.org/officeDocument/2006/relationships/image" Target="media/image41.png" Id="rId51"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footer" Target="footer3.xml" Id="rId25" /><Relationship Type="http://schemas.openxmlformats.org/officeDocument/2006/relationships/image" Target="media/image23.jpeg" Id="rId33" /><Relationship Type="http://schemas.openxmlformats.org/officeDocument/2006/relationships/image" Target="media/image28.png" Id="rId38" /><Relationship Type="http://schemas.openxmlformats.org/officeDocument/2006/relationships/image" Target="media/image36.png" Id="rId46" /><Relationship Type="http://schemas.openxmlformats.org/officeDocument/2006/relationships/image" Target="media/image49.png" Id="rId59" /><Relationship Type="http://schemas.openxmlformats.org/officeDocument/2006/relationships/footer" Target="footer1.xml" Id="rId20" /><Relationship Type="http://schemas.openxmlformats.org/officeDocument/2006/relationships/image" Target="media/image31.png" Id="rId41" /><Relationship Type="http://schemas.openxmlformats.org/officeDocument/2006/relationships/image" Target="media/image44.png" Id="rId54" /><Relationship Type="http://schemas.openxmlformats.org/officeDocument/2006/relationships/image" Target="media/image52.png" Id="rId6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8.jpeg" Id="rId15" /><Relationship Type="http://schemas.openxmlformats.org/officeDocument/2006/relationships/footer" Target="footer2.xml"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image" Target="media/image39.jpg" Id="rId49" /><Relationship Type="http://schemas.openxmlformats.org/officeDocument/2006/relationships/image" Target="media/image47.jpeg" Id="rId57" /><Relationship Type="http://schemas.openxmlformats.org/officeDocument/2006/relationships/image" Target="media/image3.png" Id="rId10" /><Relationship Type="http://schemas.openxmlformats.org/officeDocument/2006/relationships/image" Target="media/image21.jpeg" Id="rId31" /><Relationship Type="http://schemas.openxmlformats.org/officeDocument/2006/relationships/image" Target="media/image34.png" Id="rId44" /><Relationship Type="http://schemas.openxmlformats.org/officeDocument/2006/relationships/image" Target="media/image42.png" Id="rId52" /><Relationship Type="http://schemas.openxmlformats.org/officeDocument/2006/relationships/image" Target="media/image50.png" Id="rId60" /><Relationship Type="http://schemas.microsoft.com/office/2020/10/relationships/intelligence" Target="intelligence2.xml" Id="rId65"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6.jpg" Id="rId13" /><Relationship Type="http://schemas.openxmlformats.org/officeDocument/2006/relationships/image" Target="media/image11.jpeg" Id="rId18" /><Relationship Type="http://schemas.openxmlformats.org/officeDocument/2006/relationships/image" Target="media/image29.png" Id="rId39" /></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B8BEF5-7FC8-4C5A-A812-C3308470B69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Blake Pearson</dc:creator>
  <keywords/>
  <dc:description/>
  <lastModifiedBy>Noah Marosok</lastModifiedBy>
  <revision>1921</revision>
  <lastPrinted>2024-12-12T06:56:00.0000000Z</lastPrinted>
  <dcterms:created xsi:type="dcterms:W3CDTF">2024-10-14T18:33:00.0000000Z</dcterms:created>
  <dcterms:modified xsi:type="dcterms:W3CDTF">2025-03-08T07:58:33.0578149Z</dcterms:modified>
</coreProperties>
</file>